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4249" w:rsidRDefault="00FE772E">
      <w:bookmarkStart w:id="0" w:name="_GoBack"/>
      <w:r>
        <w:rPr>
          <w:noProof/>
        </w:rPr>
        <mc:AlternateContent>
          <mc:Choice Requires="wpg">
            <w:drawing>
              <wp:anchor distT="0" distB="0" distL="114300" distR="114300" simplePos="0" relativeHeight="251670528" behindDoc="0" locked="0" layoutInCell="1" allowOverlap="1" wp14:anchorId="14E08AF9" wp14:editId="05403E70">
                <wp:simplePos x="0" y="0"/>
                <wp:positionH relativeFrom="column">
                  <wp:posOffset>-6491177</wp:posOffset>
                </wp:positionH>
                <wp:positionV relativeFrom="paragraph">
                  <wp:posOffset>-1977656</wp:posOffset>
                </wp:positionV>
                <wp:extent cx="21062315" cy="21860540"/>
                <wp:effectExtent l="0" t="0" r="6985" b="8890"/>
                <wp:wrapNone/>
                <wp:docPr id="12" name="Group 12"/>
                <wp:cNvGraphicFramePr/>
                <a:graphic xmlns:a="http://schemas.openxmlformats.org/drawingml/2006/main">
                  <a:graphicData uri="http://schemas.microsoft.com/office/word/2010/wordprocessingGroup">
                    <wpg:wgp>
                      <wpg:cNvGrpSpPr/>
                      <wpg:grpSpPr>
                        <a:xfrm>
                          <a:off x="0" y="0"/>
                          <a:ext cx="21062315" cy="21860540"/>
                          <a:chOff x="0" y="0"/>
                          <a:chExt cx="21062731" cy="21062643"/>
                        </a:xfrm>
                      </wpg:grpSpPr>
                      <wps:wsp>
                        <wps:cNvPr id="7" name="Rectangle 7"/>
                        <wps:cNvSpPr/>
                        <wps:spPr>
                          <a:xfrm>
                            <a:off x="0" y="4067255"/>
                            <a:ext cx="21062731" cy="1699522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220717" y="441434"/>
                            <a:ext cx="662152" cy="202110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9706896" y="441434"/>
                            <a:ext cx="662152" cy="202110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220717" y="19675365"/>
                            <a:ext cx="20148134" cy="13872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409903" y="0"/>
                            <a:ext cx="20148134" cy="138727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60222A" id="Group 12" o:spid="_x0000_s1026" style="position:absolute;margin-left:-511.1pt;margin-top:-155.7pt;width:1658.45pt;height:1721.3pt;z-index:251670528;mso-width-relative:margin;mso-height-relative:margin" coordsize="210627,210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">
                <v:rect id="Rectangle 7" o:spid="_x0000_s1027" style="position:absolute;top:40672;width:210627;height:169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" fillcolor="#d8d8d8 [2732]" stroked="f" strokeweight="1pt"/>
                <v:rect id="Rectangle 3" o:spid="_x0000_s1028" style="position:absolute;left:2207;top:4414;width:6621;height:202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" fillcolor="white [3212]" stroked="f" strokeweight="1pt"/>
                <v:rect id="Rectangle 4" o:spid="_x0000_s1029" style="position:absolute;left:197068;top:4414;width:6622;height:202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" fillcolor="white [3212]" stroked="f" strokeweight="1pt"/>
                <v:rect id="Rectangle 9" o:spid="_x0000_s1030" style="position:absolute;left:2207;top:196753;width:201481;height:138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" fillcolor="white [3212]" stroked="f" strokeweight="1pt"/>
                <v:rect id="Rectangle 10" o:spid="_x0000_s1031" style="position:absolute;left:4099;width:201481;height:138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" fillcolor="white [3212]" stroked="f" strokeweight="1pt"/>
              </v:group>
            </w:pict>
          </mc:Fallback>
        </mc:AlternateContent>
      </w:r>
      <w:bookmarkEnd w:id="0"/>
      <w:r w:rsidR="00E30C83">
        <w:rPr>
          <w:noProof/>
        </w:rPr>
        <mc:AlternateContent>
          <mc:Choice Requires="wps">
            <w:drawing>
              <wp:anchor distT="0" distB="0" distL="114300" distR="114300" simplePos="0" relativeHeight="251695104" behindDoc="0" locked="0" layoutInCell="1" allowOverlap="1" wp14:anchorId="4E183BB6" wp14:editId="12B7A0CB">
                <wp:simplePos x="0" y="0"/>
                <wp:positionH relativeFrom="column">
                  <wp:posOffset>7501270</wp:posOffset>
                </wp:positionH>
                <wp:positionV relativeFrom="paragraph">
                  <wp:posOffset>3466215</wp:posOffset>
                </wp:positionV>
                <wp:extent cx="5391150" cy="5645888"/>
                <wp:effectExtent l="0" t="0" r="0" b="0"/>
                <wp:wrapNone/>
                <wp:docPr id="53" name="Rectangle 53"/>
                <wp:cNvGraphicFramePr/>
                <a:graphic xmlns:a="http://schemas.openxmlformats.org/drawingml/2006/main">
                  <a:graphicData uri="http://schemas.microsoft.com/office/word/2010/wordprocessingShape">
                    <wps:wsp>
                      <wps:cNvSpPr/>
                      <wps:spPr>
                        <a:xfrm>
                          <a:off x="0" y="0"/>
                          <a:ext cx="5391150" cy="564588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AF486F" id="Rectangle 53" o:spid="_x0000_s1026" style="position:absolute;margin-left:590.65pt;margin-top:272.95pt;width:424.5pt;height:444.5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" fillcolor="white [3212]" stroked="f" strokeweight="1pt"/>
            </w:pict>
          </mc:Fallback>
        </mc:AlternateContent>
      </w:r>
      <w:r w:rsidR="00E30C83">
        <w:rPr>
          <w:noProof/>
        </w:rPr>
        <mc:AlternateContent>
          <mc:Choice Requires="wps">
            <w:drawing>
              <wp:anchor distT="0" distB="0" distL="114300" distR="114300" simplePos="0" relativeHeight="251696128" behindDoc="0" locked="0" layoutInCell="1" allowOverlap="1" wp14:anchorId="29A03FE6" wp14:editId="03C01E38">
                <wp:simplePos x="0" y="0"/>
                <wp:positionH relativeFrom="column">
                  <wp:posOffset>7756451</wp:posOffset>
                </wp:positionH>
                <wp:positionV relativeFrom="paragraph">
                  <wp:posOffset>3934047</wp:posOffset>
                </wp:positionV>
                <wp:extent cx="4784090" cy="4932931"/>
                <wp:effectExtent l="0" t="0" r="0" b="1270"/>
                <wp:wrapNone/>
                <wp:docPr id="54" name="Text Box 54"/>
                <wp:cNvGraphicFramePr/>
                <a:graphic xmlns:a="http://schemas.openxmlformats.org/drawingml/2006/main">
                  <a:graphicData uri="http://schemas.microsoft.com/office/word/2010/wordprocessingShape">
                    <wps:wsp>
                      <wps:cNvSpPr txBox="1"/>
                      <wps:spPr>
                        <a:xfrm>
                          <a:off x="0" y="0"/>
                          <a:ext cx="4784090" cy="4932931"/>
                        </a:xfrm>
                        <a:prstGeom prst="rect">
                          <a:avLst/>
                        </a:prstGeom>
                        <a:solidFill>
                          <a:schemeClr val="lt1"/>
                        </a:solidFill>
                        <a:ln w="6350">
                          <a:noFill/>
                        </a:ln>
                      </wps:spPr>
                      <wps:txbx>
                        <w:txbxContent>
                          <w:p w:rsidR="00042FB6" w:rsidRPr="00042FB6" w:rsidRDefault="00042FB6" w:rsidP="00042FB6">
                            <w:pPr>
                              <w:jc w:val="both"/>
                              <w:rPr>
                                <w:sz w:val="36"/>
                              </w:rPr>
                            </w:pPr>
                            <w:r w:rsidRPr="00042FB6">
                              <w:rPr>
                                <w:sz w:val="36"/>
                              </w:rPr>
                              <w:t>The dataset summarizes the relationship between area conditions (e.g., Collapsed Structures, Fire-Damaged, Flooded, and Unblocked) and their associated heat signatures and vegetation cover. Each condition is further divided into subcategories like Blocked, Damaged, Intact, and Obstructed, with totals provided for both observed ("Yes") and unobserved ("No") cases. Key findings show that Fire-Damaged and Flooded areas have the highest total heat signatures and vegetation cover, while Intact subcategories consistently exhibit higher values compared to Blocked or Obstructed ones. Overall, the dataset highlights significant variations in environmental metrics based on structural and environmental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A03FE6" id="_x0000_t202" coordsize="21600,21600" o:spt="202" path="m,l,21600r21600,l21600,xe">
                <v:stroke joinstyle="miter"/>
                <v:path gradientshapeok="t" o:connecttype="rect"/>
              </v:shapetype>
              <v:shape id="Text Box 54" o:spid="_x0000_s1026" type="#_x0000_t202" style="position:absolute;margin-left:610.75pt;margin-top:309.75pt;width:376.7pt;height:388.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" fillcolor="white [3201]" stroked="f" strokeweight=".5pt">
                <v:textbox>
                  <w:txbxContent>
                    <w:p w:rsidR="00042FB6" w:rsidRPr="00042FB6" w:rsidRDefault="00042FB6" w:rsidP="00042FB6">
                      <w:pPr>
                        <w:jc w:val="both"/>
                        <w:rPr>
                          <w:sz w:val="36"/>
                        </w:rPr>
                      </w:pPr>
                      <w:r w:rsidRPr="00042FB6">
                        <w:rPr>
                          <w:sz w:val="36"/>
                        </w:rPr>
                        <w:t>The dataset summarizes the relationship between area conditions (e.g., Collapsed Structures, Fire-Damaged, Flooded, and Unblocked) and their associated heat signatures and vegetation cover. Each condition is further divided into subcategories like Blocked, Damaged, Intact, and Obstructed, with totals provided for both observed ("Yes") and unobserved ("No") cases. Key findings show that Fire-Damaged and Flooded areas have the highest total heat signatures and vegetation cover, while Intact subcategories consistently exhibit higher values compared to Blocked or Obstructed ones. Overall, the dataset highlights significant variations in environmental metrics based on structural and environmental conditions.</w:t>
                      </w:r>
                    </w:p>
                  </w:txbxContent>
                </v:textbox>
              </v:shape>
            </w:pict>
          </mc:Fallback>
        </mc:AlternateContent>
      </w:r>
      <w:r w:rsidR="00E30C83">
        <w:rPr>
          <w:noProof/>
        </w:rPr>
        <mc:AlternateContent>
          <mc:Choice Requires="wps">
            <w:drawing>
              <wp:anchor distT="0" distB="0" distL="114300" distR="114300" simplePos="0" relativeHeight="251697152" behindDoc="0" locked="0" layoutInCell="1" allowOverlap="1" wp14:anchorId="7C53FEA4" wp14:editId="3D5CD18A">
                <wp:simplePos x="0" y="0"/>
                <wp:positionH relativeFrom="column">
                  <wp:posOffset>7756451</wp:posOffset>
                </wp:positionH>
                <wp:positionV relativeFrom="paragraph">
                  <wp:posOffset>3540642</wp:posOffset>
                </wp:positionV>
                <wp:extent cx="2529840" cy="393405"/>
                <wp:effectExtent l="0" t="0" r="0" b="6985"/>
                <wp:wrapNone/>
                <wp:docPr id="55" name="Text Box 55"/>
                <wp:cNvGraphicFramePr/>
                <a:graphic xmlns:a="http://schemas.openxmlformats.org/drawingml/2006/main">
                  <a:graphicData uri="http://schemas.microsoft.com/office/word/2010/wordprocessingShape">
                    <wps:wsp>
                      <wps:cNvSpPr txBox="1"/>
                      <wps:spPr>
                        <a:xfrm>
                          <a:off x="0" y="0"/>
                          <a:ext cx="2529840" cy="393405"/>
                        </a:xfrm>
                        <a:prstGeom prst="rect">
                          <a:avLst/>
                        </a:prstGeom>
                        <a:noFill/>
                        <a:ln w="6350">
                          <a:noFill/>
                        </a:ln>
                      </wps:spPr>
                      <wps:txbx>
                        <w:txbxContent>
                          <w:p w:rsidR="00E30C83" w:rsidRPr="00E30C83" w:rsidRDefault="00E30C83" w:rsidP="00E30C83">
                            <w:pPr>
                              <w:rPr>
                                <w:b/>
                                <w:sz w:val="36"/>
                              </w:rPr>
                            </w:pPr>
                            <w:r w:rsidRPr="00E30C83">
                              <w:rPr>
                                <w:b/>
                                <w:sz w:val="36"/>
                              </w:rPr>
                              <w:t>Area and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3FEA4" id="Text Box 55" o:spid="_x0000_s1027" type="#_x0000_t202" style="position:absolute;margin-left:610.75pt;margin-top:278.8pt;width:199.2pt;height:3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" filled="f" stroked="f" strokeweight=".5pt">
                <v:textbox>
                  <w:txbxContent>
                    <w:p w:rsidR="00E30C83" w:rsidRPr="00E30C83" w:rsidRDefault="00E30C83" w:rsidP="00E30C83">
                      <w:pPr>
                        <w:rPr>
                          <w:b/>
                          <w:sz w:val="36"/>
                        </w:rPr>
                      </w:pPr>
                      <w:r w:rsidRPr="00E30C83">
                        <w:rPr>
                          <w:b/>
                          <w:sz w:val="36"/>
                        </w:rPr>
                        <w:t>Area and Conditions:</w:t>
                      </w:r>
                    </w:p>
                  </w:txbxContent>
                </v:textbox>
              </v:shape>
            </w:pict>
          </mc:Fallback>
        </mc:AlternateContent>
      </w:r>
      <w:r w:rsidR="006933AA">
        <w:rPr>
          <w:noProof/>
        </w:rPr>
        <mc:AlternateContent>
          <mc:Choice Requires="wps">
            <w:drawing>
              <wp:anchor distT="0" distB="0" distL="114300" distR="114300" simplePos="0" relativeHeight="251688960" behindDoc="0" locked="0" layoutInCell="1" allowOverlap="1" wp14:anchorId="6AEF7DEA" wp14:editId="00BE7AF7">
                <wp:simplePos x="0" y="0"/>
                <wp:positionH relativeFrom="column">
                  <wp:posOffset>1302488</wp:posOffset>
                </wp:positionH>
                <wp:positionV relativeFrom="paragraph">
                  <wp:posOffset>3668234</wp:posOffset>
                </wp:positionV>
                <wp:extent cx="5297170" cy="5199320"/>
                <wp:effectExtent l="0" t="0" r="0" b="1905"/>
                <wp:wrapNone/>
                <wp:docPr id="43" name="Text Box 43"/>
                <wp:cNvGraphicFramePr/>
                <a:graphic xmlns:a="http://schemas.openxmlformats.org/drawingml/2006/main">
                  <a:graphicData uri="http://schemas.microsoft.com/office/word/2010/wordprocessingShape">
                    <wps:wsp>
                      <wps:cNvSpPr txBox="1"/>
                      <wps:spPr>
                        <a:xfrm>
                          <a:off x="0" y="0"/>
                          <a:ext cx="5297170" cy="5199320"/>
                        </a:xfrm>
                        <a:prstGeom prst="rect">
                          <a:avLst/>
                        </a:prstGeom>
                        <a:solidFill>
                          <a:schemeClr val="lt1"/>
                        </a:solidFill>
                        <a:ln w="6350">
                          <a:noFill/>
                        </a:ln>
                      </wps:spPr>
                      <wps:txbx>
                        <w:txbxContent>
                          <w:p w:rsidR="005F0C87" w:rsidRPr="006933AA" w:rsidRDefault="005F0C87" w:rsidP="005F0C87">
                            <w:pPr>
                              <w:pStyle w:val="NormalWeb"/>
                              <w:jc w:val="both"/>
                              <w:rPr>
                                <w:sz w:val="36"/>
                                <w:szCs w:val="36"/>
                              </w:rPr>
                            </w:pPr>
                            <w:r w:rsidRPr="006933AA">
                              <w:rPr>
                                <w:rStyle w:val="Strong"/>
                                <w:sz w:val="36"/>
                                <w:szCs w:val="36"/>
                              </w:rPr>
                              <w:t>Data Collection:</w:t>
                            </w:r>
                            <w:r w:rsidRPr="006933AA">
                              <w:rPr>
                                <w:sz w:val="36"/>
                                <w:szCs w:val="36"/>
                              </w:rPr>
                              <w:t xml:space="preserve"> </w:t>
                            </w:r>
                          </w:p>
                          <w:p w:rsidR="005F0C87" w:rsidRPr="006933AA" w:rsidRDefault="005F0C87" w:rsidP="005F0C87">
                            <w:pPr>
                              <w:pStyle w:val="NormalWeb"/>
                              <w:jc w:val="both"/>
                              <w:rPr>
                                <w:sz w:val="36"/>
                                <w:szCs w:val="36"/>
                              </w:rPr>
                            </w:pPr>
                            <w:r w:rsidRPr="006933AA">
                              <w:rPr>
                                <w:sz w:val="36"/>
                                <w:szCs w:val="36"/>
                              </w:rPr>
                              <w:t>Historical weather data (temperature, humidity, wind speed) and disaster reports from the past 20 years were gathered from meteorological and disaster response agencies.</w:t>
                            </w:r>
                          </w:p>
                          <w:p w:rsidR="005F0C87" w:rsidRPr="006933AA" w:rsidRDefault="005F0C87" w:rsidP="005F0C87">
                            <w:pPr>
                              <w:pStyle w:val="NormalWeb"/>
                              <w:jc w:val="both"/>
                              <w:rPr>
                                <w:sz w:val="36"/>
                                <w:szCs w:val="36"/>
                              </w:rPr>
                            </w:pPr>
                            <w:r w:rsidRPr="006933AA">
                              <w:rPr>
                                <w:rStyle w:val="Strong"/>
                                <w:sz w:val="36"/>
                                <w:szCs w:val="36"/>
                              </w:rPr>
                              <w:t>Data Analysis:</w:t>
                            </w:r>
                            <w:r w:rsidRPr="006933AA">
                              <w:rPr>
                                <w:sz w:val="36"/>
                                <w:szCs w:val="36"/>
                              </w:rPr>
                              <w:t xml:space="preserve"> </w:t>
                            </w:r>
                          </w:p>
                          <w:p w:rsidR="005F0C87" w:rsidRPr="006933AA" w:rsidRDefault="005F0C87" w:rsidP="005F0C87">
                            <w:pPr>
                              <w:pStyle w:val="NormalWeb"/>
                              <w:jc w:val="both"/>
                              <w:rPr>
                                <w:sz w:val="36"/>
                                <w:szCs w:val="36"/>
                              </w:rPr>
                            </w:pPr>
                            <w:r w:rsidRPr="006933AA">
                              <w:rPr>
                                <w:sz w:val="36"/>
                                <w:szCs w:val="36"/>
                              </w:rPr>
                              <w:t>Correlation and regression analyses identified relationships between weather conditions, disaster severity, and response needs. Severity levels were categorized by impact, while response factors included infrastructure resilience and regional vulnerabilities.</w:t>
                            </w:r>
                          </w:p>
                          <w:p w:rsidR="005F0C87" w:rsidRPr="006933AA" w:rsidRDefault="005F0C87" w:rsidP="005F0C87">
                            <w:pPr>
                              <w:pStyle w:val="NormalWeb"/>
                              <w:jc w:val="both"/>
                              <w:rPr>
                                <w:sz w:val="36"/>
                                <w:szCs w:val="36"/>
                              </w:rPr>
                            </w:pPr>
                            <w:r w:rsidRPr="006933AA">
                              <w:rPr>
                                <w:rStyle w:val="Strong"/>
                                <w:sz w:val="36"/>
                                <w:szCs w:val="36"/>
                              </w:rPr>
                              <w:t>Tools:</w:t>
                            </w:r>
                            <w:r w:rsidRPr="006933AA">
                              <w:rPr>
                                <w:sz w:val="36"/>
                                <w:szCs w:val="36"/>
                              </w:rPr>
                              <w:br/>
                              <w:t>Statistical analyses were conducted using Python and R, with GIS and Tableau for data visualization.</w:t>
                            </w:r>
                          </w:p>
                          <w:p w:rsidR="005F0C87" w:rsidRPr="006933AA" w:rsidRDefault="005F0C87" w:rsidP="005F0C87">
                            <w:pPr>
                              <w:pStyle w:val="NormalWeb"/>
                              <w:jc w:val="both"/>
                              <w:rPr>
                                <w:sz w:val="36"/>
                                <w:szCs w:val="36"/>
                              </w:rPr>
                            </w:pPr>
                            <w:r w:rsidRPr="006933AA">
                              <w:rPr>
                                <w:sz w:val="36"/>
                                <w:szCs w:val="36"/>
                              </w:rPr>
                              <w:t>This approach links weather patterns to disaster severity, aiding in effective preparedness strategies.</w:t>
                            </w:r>
                          </w:p>
                          <w:p w:rsidR="005F0C87" w:rsidRDefault="005F0C87" w:rsidP="005F0C87">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F7DEA" id="Text Box 43" o:spid="_x0000_s1028" type="#_x0000_t202" style="position:absolute;margin-left:102.55pt;margin-top:288.85pt;width:417.1pt;height:409.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" fillcolor="white [3201]" stroked="f" strokeweight=".5pt">
                <v:textbox>
                  <w:txbxContent>
                    <w:p w:rsidR="005F0C87" w:rsidRPr="006933AA" w:rsidRDefault="005F0C87" w:rsidP="005F0C87">
                      <w:pPr>
                        <w:pStyle w:val="NormalWeb"/>
                        <w:jc w:val="both"/>
                        <w:rPr>
                          <w:sz w:val="36"/>
                          <w:szCs w:val="36"/>
                        </w:rPr>
                      </w:pPr>
                      <w:r w:rsidRPr="006933AA">
                        <w:rPr>
                          <w:rStyle w:val="Strong"/>
                          <w:sz w:val="36"/>
                          <w:szCs w:val="36"/>
                        </w:rPr>
                        <w:t>Data Collection:</w:t>
                      </w:r>
                      <w:r w:rsidRPr="006933AA">
                        <w:rPr>
                          <w:sz w:val="36"/>
                          <w:szCs w:val="36"/>
                        </w:rPr>
                        <w:t xml:space="preserve"> </w:t>
                      </w:r>
                    </w:p>
                    <w:p w:rsidR="005F0C87" w:rsidRPr="006933AA" w:rsidRDefault="005F0C87" w:rsidP="005F0C87">
                      <w:pPr>
                        <w:pStyle w:val="NormalWeb"/>
                        <w:jc w:val="both"/>
                        <w:rPr>
                          <w:sz w:val="36"/>
                          <w:szCs w:val="36"/>
                        </w:rPr>
                      </w:pPr>
                      <w:r w:rsidRPr="006933AA">
                        <w:rPr>
                          <w:sz w:val="36"/>
                          <w:szCs w:val="36"/>
                        </w:rPr>
                        <w:t>Historical weather data (temperature, humidity, wind speed) and disaster reports from the past 20 years were gathered from meteorological and disaster response agencies.</w:t>
                      </w:r>
                    </w:p>
                    <w:p w:rsidR="005F0C87" w:rsidRPr="006933AA" w:rsidRDefault="005F0C87" w:rsidP="005F0C87">
                      <w:pPr>
                        <w:pStyle w:val="NormalWeb"/>
                        <w:jc w:val="both"/>
                        <w:rPr>
                          <w:sz w:val="36"/>
                          <w:szCs w:val="36"/>
                        </w:rPr>
                      </w:pPr>
                      <w:r w:rsidRPr="006933AA">
                        <w:rPr>
                          <w:rStyle w:val="Strong"/>
                          <w:sz w:val="36"/>
                          <w:szCs w:val="36"/>
                        </w:rPr>
                        <w:t>Data Analysis:</w:t>
                      </w:r>
                      <w:r w:rsidRPr="006933AA">
                        <w:rPr>
                          <w:sz w:val="36"/>
                          <w:szCs w:val="36"/>
                        </w:rPr>
                        <w:t xml:space="preserve"> </w:t>
                      </w:r>
                    </w:p>
                    <w:p w:rsidR="005F0C87" w:rsidRPr="006933AA" w:rsidRDefault="005F0C87" w:rsidP="005F0C87">
                      <w:pPr>
                        <w:pStyle w:val="NormalWeb"/>
                        <w:jc w:val="both"/>
                        <w:rPr>
                          <w:sz w:val="36"/>
                          <w:szCs w:val="36"/>
                        </w:rPr>
                      </w:pPr>
                      <w:r w:rsidRPr="006933AA">
                        <w:rPr>
                          <w:sz w:val="36"/>
                          <w:szCs w:val="36"/>
                        </w:rPr>
                        <w:t>Correlation and regression analyses identified relationships between weather conditions, disaster severity, and response needs. Severity levels were categorized by impact, while response factors included infrastructure resilience and regional vulnerabilities.</w:t>
                      </w:r>
                    </w:p>
                    <w:p w:rsidR="005F0C87" w:rsidRPr="006933AA" w:rsidRDefault="005F0C87" w:rsidP="005F0C87">
                      <w:pPr>
                        <w:pStyle w:val="NormalWeb"/>
                        <w:jc w:val="both"/>
                        <w:rPr>
                          <w:sz w:val="36"/>
                          <w:szCs w:val="36"/>
                        </w:rPr>
                      </w:pPr>
                      <w:r w:rsidRPr="006933AA">
                        <w:rPr>
                          <w:rStyle w:val="Strong"/>
                          <w:sz w:val="36"/>
                          <w:szCs w:val="36"/>
                        </w:rPr>
                        <w:t>Tools:</w:t>
                      </w:r>
                      <w:r w:rsidRPr="006933AA">
                        <w:rPr>
                          <w:sz w:val="36"/>
                          <w:szCs w:val="36"/>
                        </w:rPr>
                        <w:br/>
                        <w:t>Statistical analyses were conducted using Python and R, with GIS and Tableau for data visualization.</w:t>
                      </w:r>
                    </w:p>
                    <w:p w:rsidR="005F0C87" w:rsidRPr="006933AA" w:rsidRDefault="005F0C87" w:rsidP="005F0C87">
                      <w:pPr>
                        <w:pStyle w:val="NormalWeb"/>
                        <w:jc w:val="both"/>
                        <w:rPr>
                          <w:sz w:val="36"/>
                          <w:szCs w:val="36"/>
                        </w:rPr>
                      </w:pPr>
                      <w:r w:rsidRPr="006933AA">
                        <w:rPr>
                          <w:sz w:val="36"/>
                          <w:szCs w:val="36"/>
                        </w:rPr>
                        <w:t>This approach links weather patterns to disaster severity, aiding in effective preparedness strategies.</w:t>
                      </w:r>
                    </w:p>
                    <w:p w:rsidR="005F0C87" w:rsidRDefault="005F0C87" w:rsidP="005F0C87">
                      <w:pPr>
                        <w:jc w:val="both"/>
                      </w:pPr>
                    </w:p>
                  </w:txbxContent>
                </v:textbox>
              </v:shape>
            </w:pict>
          </mc:Fallback>
        </mc:AlternateContent>
      </w:r>
      <w:ins w:id="1" w:author="hp" w:date="2025-01-28T11:52:00Z">
        <w:r w:rsidR="005F0C87" w:rsidRPr="00EA3615">
          <w:rPr>
            <w:noProof/>
            <w:color w:val="000000" w:themeColor="text1"/>
            <w:rPrChange w:id="2" w:author="hp" w:date="2025-01-28T11:58:00Z">
              <w:rPr>
                <w:noProof/>
              </w:rPr>
            </w:rPrChange>
          </w:rPr>
          <mc:AlternateContent>
            <mc:Choice Requires="wps">
              <w:drawing>
                <wp:anchor distT="0" distB="0" distL="114300" distR="114300" simplePos="0" relativeHeight="251677696" behindDoc="0" locked="0" layoutInCell="1" allowOverlap="1" wp14:anchorId="267FFA13" wp14:editId="16A9620E">
                  <wp:simplePos x="0" y="0"/>
                  <wp:positionH relativeFrom="column">
                    <wp:posOffset>-5052848</wp:posOffset>
                  </wp:positionH>
                  <wp:positionV relativeFrom="paragraph">
                    <wp:posOffset>3468415</wp:posOffset>
                  </wp:positionV>
                  <wp:extent cx="5360035" cy="6716110"/>
                  <wp:effectExtent l="0" t="0" r="12065" b="27940"/>
                  <wp:wrapNone/>
                  <wp:docPr id="21" name="Rectangle 21"/>
                  <wp:cNvGraphicFramePr/>
                  <a:graphic xmlns:a="http://schemas.openxmlformats.org/drawingml/2006/main">
                    <a:graphicData uri="http://schemas.microsoft.com/office/word/2010/wordprocessingShape">
                      <wps:wsp>
                        <wps:cNvSpPr/>
                        <wps:spPr>
                          <a:xfrm>
                            <a:off x="0" y="0"/>
                            <a:ext cx="5360035" cy="67161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717060" id="Rectangle 21" o:spid="_x0000_s1026" style="position:absolute;margin-left:-397.85pt;margin-top:273.1pt;width:422.05pt;height:528.8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" fillcolor="white [3212]" strokecolor="#1f4d78 [1604]" strokeweight="1pt"/>
              </w:pict>
            </mc:Fallback>
          </mc:AlternateContent>
        </w:r>
      </w:ins>
      <w:r w:rsidR="005F0C87">
        <w:rPr>
          <w:noProof/>
        </w:rPr>
        <mc:AlternateContent>
          <mc:Choice Requires="wps">
            <w:drawing>
              <wp:anchor distT="0" distB="0" distL="114300" distR="114300" simplePos="0" relativeHeight="251679744" behindDoc="0" locked="0" layoutInCell="1" allowOverlap="1" wp14:anchorId="7B236612" wp14:editId="180FC4D4">
                <wp:simplePos x="0" y="0"/>
                <wp:positionH relativeFrom="column">
                  <wp:posOffset>-4753303</wp:posOffset>
                </wp:positionH>
                <wp:positionV relativeFrom="paragraph">
                  <wp:posOffset>3673366</wp:posOffset>
                </wp:positionV>
                <wp:extent cx="4792345" cy="6290441"/>
                <wp:effectExtent l="0" t="0" r="8255" b="0"/>
                <wp:wrapNone/>
                <wp:docPr id="26" name="Text Box 26"/>
                <wp:cNvGraphicFramePr/>
                <a:graphic xmlns:a="http://schemas.openxmlformats.org/drawingml/2006/main">
                  <a:graphicData uri="http://schemas.microsoft.com/office/word/2010/wordprocessingShape">
                    <wps:wsp>
                      <wps:cNvSpPr txBox="1"/>
                      <wps:spPr>
                        <a:xfrm>
                          <a:off x="0" y="0"/>
                          <a:ext cx="4792345" cy="6290441"/>
                        </a:xfrm>
                        <a:prstGeom prst="rect">
                          <a:avLst/>
                        </a:prstGeom>
                        <a:solidFill>
                          <a:schemeClr val="lt1"/>
                        </a:solidFill>
                        <a:ln w="6350">
                          <a:noFill/>
                        </a:ln>
                      </wps:spPr>
                      <wps:txbx>
                        <w:txbxContent>
                          <w:p w:rsidR="00EA3615" w:rsidRPr="005F0C87" w:rsidRDefault="00EA3615" w:rsidP="00EA3615">
                            <w:pPr>
                              <w:jc w:val="both"/>
                              <w:rPr>
                                <w:rFonts w:ascii="Times New Roman" w:hAnsi="Times New Roman" w:cs="Times New Roman"/>
                                <w:b/>
                                <w:color w:val="595959" w:themeColor="text1" w:themeTint="A6"/>
                                <w:sz w:val="48"/>
                              </w:rPr>
                            </w:pPr>
                            <w:r w:rsidRPr="005F0C87">
                              <w:rPr>
                                <w:rFonts w:ascii="Times New Roman" w:hAnsi="Times New Roman" w:cs="Times New Roman"/>
                                <w:b/>
                                <w:color w:val="595959" w:themeColor="text1" w:themeTint="A6"/>
                                <w:sz w:val="48"/>
                              </w:rPr>
                              <w:t xml:space="preserve">This study investigates the influence of weather conditions on disaster severity to enhance prediction and response strategies. Statistical analysis of historical data shows </w:t>
                            </w:r>
                            <w:r w:rsidRPr="005F0C87">
                              <w:rPr>
                                <w:rFonts w:ascii="Times New Roman" w:hAnsi="Times New Roman" w:cs="Times New Roman"/>
                                <w:b/>
                                <w:color w:val="404040" w:themeColor="text1" w:themeTint="BF"/>
                                <w:sz w:val="48"/>
                              </w:rPr>
                              <w:t xml:space="preserve">strong correlations: high temperatures </w:t>
                            </w:r>
                            <w:r w:rsidRPr="005F0C87">
                              <w:rPr>
                                <w:rFonts w:ascii="Times New Roman" w:hAnsi="Times New Roman" w:cs="Times New Roman"/>
                                <w:b/>
                                <w:color w:val="595959" w:themeColor="text1" w:themeTint="A6"/>
                                <w:sz w:val="48"/>
                              </w:rPr>
                              <w:t>(70%) and wind speeds (75%) significantly impact disaster severity and evacuation needs, respectively. The findings emphasize the importance of infrastructure resilience, regional vulnerabilities, and societal preparedness alongside weather data in improving disaster response effectiveness.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36612" id="Text Box 26" o:spid="_x0000_s1029" type="#_x0000_t202" style="position:absolute;margin-left:-374.3pt;margin-top:289.25pt;width:377.35pt;height:495.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" fillcolor="white [3201]" stroked="f" strokeweight=".5pt">
                <v:textbox>
                  <w:txbxContent>
                    <w:p w:rsidR="00EA3615" w:rsidRPr="005F0C87" w:rsidRDefault="00EA3615" w:rsidP="00EA3615">
                      <w:pPr>
                        <w:jc w:val="both"/>
                        <w:rPr>
                          <w:rFonts w:ascii="Times New Roman" w:hAnsi="Times New Roman" w:cs="Times New Roman"/>
                          <w:b/>
                          <w:color w:val="595959" w:themeColor="text1" w:themeTint="A6"/>
                          <w:sz w:val="48"/>
                        </w:rPr>
                      </w:pPr>
                      <w:r w:rsidRPr="005F0C87">
                        <w:rPr>
                          <w:rFonts w:ascii="Times New Roman" w:hAnsi="Times New Roman" w:cs="Times New Roman"/>
                          <w:b/>
                          <w:color w:val="595959" w:themeColor="text1" w:themeTint="A6"/>
                          <w:sz w:val="48"/>
                        </w:rPr>
                        <w:t xml:space="preserve">This study investigates the influence of weather conditions on disaster severity to enhance prediction and response strategies. Statistical analysis of historical data shows </w:t>
                      </w:r>
                      <w:r w:rsidRPr="005F0C87">
                        <w:rPr>
                          <w:rFonts w:ascii="Times New Roman" w:hAnsi="Times New Roman" w:cs="Times New Roman"/>
                          <w:b/>
                          <w:color w:val="404040" w:themeColor="text1" w:themeTint="BF"/>
                          <w:sz w:val="48"/>
                        </w:rPr>
                        <w:t xml:space="preserve">strong correlations: high temperatures </w:t>
                      </w:r>
                      <w:r w:rsidRPr="005F0C87">
                        <w:rPr>
                          <w:rFonts w:ascii="Times New Roman" w:hAnsi="Times New Roman" w:cs="Times New Roman"/>
                          <w:b/>
                          <w:color w:val="595959" w:themeColor="text1" w:themeTint="A6"/>
                          <w:sz w:val="48"/>
                        </w:rPr>
                        <w:t>(70%) and wind speeds (75%) significantly impact disaster severity and evacuation needs, respectively. The findings emphasize the importance of infrastructure resilience, regional vulnerabilities, and societal preparedness alongside weather data in improving disaster response effectiveness.</w:t>
                      </w:r>
                    </w:p>
                  </w:txbxContent>
                </v:textbox>
              </v:shape>
            </w:pict>
          </mc:Fallback>
        </mc:AlternateContent>
      </w:r>
      <w:r w:rsidR="002007E2">
        <w:rPr>
          <w:noProof/>
        </w:rPr>
        <mc:AlternateContent>
          <mc:Choice Requires="wps">
            <w:drawing>
              <wp:anchor distT="0" distB="0" distL="114300" distR="114300" simplePos="0" relativeHeight="251687936" behindDoc="0" locked="0" layoutInCell="1" allowOverlap="1" wp14:anchorId="2FFEB3B0" wp14:editId="59402307">
                <wp:simplePos x="0" y="0"/>
                <wp:positionH relativeFrom="column">
                  <wp:posOffset>1052465</wp:posOffset>
                </wp:positionH>
                <wp:positionV relativeFrom="paragraph">
                  <wp:posOffset>3468735</wp:posOffset>
                </wp:positionV>
                <wp:extent cx="5824823" cy="14218297"/>
                <wp:effectExtent l="0" t="0" r="5080" b="0"/>
                <wp:wrapNone/>
                <wp:docPr id="42" name="Rectangle 42"/>
                <wp:cNvGraphicFramePr/>
                <a:graphic xmlns:a="http://schemas.openxmlformats.org/drawingml/2006/main">
                  <a:graphicData uri="http://schemas.microsoft.com/office/word/2010/wordprocessingShape">
                    <wps:wsp>
                      <wps:cNvSpPr/>
                      <wps:spPr>
                        <a:xfrm>
                          <a:off x="0" y="0"/>
                          <a:ext cx="5824823" cy="1421829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52A63" id="Rectangle 42" o:spid="_x0000_s1026" style="position:absolute;margin-left:82.85pt;margin-top:273.15pt;width:458.65pt;height:1119.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" fillcolor="white [3212]" stroked="f" strokeweight="1pt"/>
            </w:pict>
          </mc:Fallback>
        </mc:AlternateContent>
      </w:r>
      <w:r w:rsidR="00BC3103">
        <w:rPr>
          <w:noProof/>
        </w:rPr>
        <mc:AlternateContent>
          <mc:Choice Requires="wps">
            <w:drawing>
              <wp:anchor distT="0" distB="0" distL="114300" distR="114300" simplePos="0" relativeHeight="251686912" behindDoc="0" locked="0" layoutInCell="1" allowOverlap="1" wp14:anchorId="0C8CB750" wp14:editId="0D611D88">
                <wp:simplePos x="0" y="0"/>
                <wp:positionH relativeFrom="column">
                  <wp:posOffset>1346200</wp:posOffset>
                </wp:positionH>
                <wp:positionV relativeFrom="paragraph">
                  <wp:posOffset>2832100</wp:posOffset>
                </wp:positionV>
                <wp:extent cx="5168900" cy="6350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168900" cy="635000"/>
                        </a:xfrm>
                        <a:prstGeom prst="rect">
                          <a:avLst/>
                        </a:prstGeom>
                        <a:noFill/>
                        <a:ln w="6350">
                          <a:noFill/>
                        </a:ln>
                      </wps:spPr>
                      <wps:txbx>
                        <w:txbxContent>
                          <w:p w:rsidR="00BC3103" w:rsidRPr="00BC3103" w:rsidRDefault="00BC3103">
                            <w:pPr>
                              <w:rPr>
                                <w:rFonts w:cstheme="minorHAnsi"/>
                                <w:sz w:val="52"/>
                              </w:rPr>
                            </w:pPr>
                            <w:r>
                              <w:rPr>
                                <w:rStyle w:val="Strong"/>
                                <w:rFonts w:ascii="Arial" w:hAnsi="Arial" w:cs="Arial"/>
                                <w:color w:val="111111"/>
                                <w:sz w:val="72"/>
                                <w:szCs w:val="30"/>
                              </w:rPr>
                              <w:t xml:space="preserve">    </w:t>
                            </w:r>
                            <w:r w:rsidRPr="00BC3103">
                              <w:rPr>
                                <w:rStyle w:val="Strong"/>
                                <w:rFonts w:cstheme="minorHAnsi"/>
                                <w:color w:val="111111"/>
                                <w:sz w:val="56"/>
                                <w:szCs w:val="30"/>
                              </w:rPr>
                              <w:t>MATERIALS AND METHODS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B750" id="Text Box 41" o:spid="_x0000_s1030" type="#_x0000_t202" style="position:absolute;margin-left:106pt;margin-top:223pt;width:407pt;height:50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" filled="f" stroked="f" strokeweight=".5pt">
                <v:textbox>
                  <w:txbxContent>
                    <w:p w:rsidR="00BC3103" w:rsidRPr="00BC3103" w:rsidRDefault="00BC3103">
                      <w:pPr>
                        <w:rPr>
                          <w:rFonts w:cstheme="minorHAnsi"/>
                          <w:sz w:val="52"/>
                        </w:rPr>
                      </w:pPr>
                      <w:r>
                        <w:rPr>
                          <w:rStyle w:val="Strong"/>
                          <w:rFonts w:ascii="Arial" w:hAnsi="Arial" w:cs="Arial"/>
                          <w:color w:val="111111"/>
                          <w:sz w:val="72"/>
                          <w:szCs w:val="30"/>
                        </w:rPr>
                        <w:t xml:space="preserve">    </w:t>
                      </w:r>
                      <w:r w:rsidRPr="00BC3103">
                        <w:rPr>
                          <w:rStyle w:val="Strong"/>
                          <w:rFonts w:cstheme="minorHAnsi"/>
                          <w:color w:val="111111"/>
                          <w:sz w:val="56"/>
                          <w:szCs w:val="30"/>
                        </w:rPr>
                        <w:t>MATERIALS AND METHODS</w:t>
                      </w:r>
                    </w:p>
                  </w:txbxContent>
                </v:textbox>
              </v:shape>
            </w:pict>
          </mc:Fallback>
        </mc:AlternateContent>
      </w:r>
      <w:r w:rsidR="00BC3103">
        <w:rPr>
          <w:noProof/>
        </w:rPr>
        <mc:AlternateContent>
          <mc:Choice Requires="wps">
            <w:drawing>
              <wp:anchor distT="0" distB="0" distL="114300" distR="114300" simplePos="0" relativeHeight="251678720" behindDoc="0" locked="0" layoutInCell="1" allowOverlap="1" wp14:anchorId="61B696FD" wp14:editId="34CB44AC">
                <wp:simplePos x="0" y="0"/>
                <wp:positionH relativeFrom="column">
                  <wp:posOffset>-3441700</wp:posOffset>
                </wp:positionH>
                <wp:positionV relativeFrom="paragraph">
                  <wp:posOffset>2832100</wp:posOffset>
                </wp:positionV>
                <wp:extent cx="2324100" cy="635000"/>
                <wp:effectExtent l="0" t="0" r="0" b="0"/>
                <wp:wrapThrough wrapText="bothSides">
                  <wp:wrapPolygon edited="0">
                    <wp:start x="531" y="0"/>
                    <wp:lineTo x="531" y="20736"/>
                    <wp:lineTo x="21069" y="20736"/>
                    <wp:lineTo x="21069" y="0"/>
                    <wp:lineTo x="531" y="0"/>
                  </wp:wrapPolygon>
                </wp:wrapThrough>
                <wp:docPr id="25" name="Text Box 25"/>
                <wp:cNvGraphicFramePr/>
                <a:graphic xmlns:a="http://schemas.openxmlformats.org/drawingml/2006/main">
                  <a:graphicData uri="http://schemas.microsoft.com/office/word/2010/wordprocessingShape">
                    <wps:wsp>
                      <wps:cNvSpPr txBox="1"/>
                      <wps:spPr>
                        <a:xfrm>
                          <a:off x="0" y="0"/>
                          <a:ext cx="2324100" cy="635000"/>
                        </a:xfrm>
                        <a:prstGeom prst="rect">
                          <a:avLst/>
                        </a:prstGeom>
                        <a:noFill/>
                        <a:ln w="6350">
                          <a:noFill/>
                        </a:ln>
                      </wps:spPr>
                      <wps:txbx>
                        <w:txbxContent>
                          <w:p w:rsidR="00EA3615" w:rsidRPr="00BC3103" w:rsidRDefault="00BC3103">
                            <w:pPr>
                              <w:rPr>
                                <w:b/>
                                <w:sz w:val="56"/>
                              </w:rPr>
                            </w:pPr>
                            <w:r w:rsidRPr="00BC3103">
                              <w:rPr>
                                <w:b/>
                                <w:sz w:val="56"/>
                              </w:rPr>
                              <w:t>ABSTRACT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696FD" id="Text Box 25" o:spid="_x0000_s1031" type="#_x0000_t202" style="position:absolute;margin-left:-271pt;margin-top:223pt;width:183pt;height:5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" filled="f" stroked="f" strokeweight=".5pt">
                <v:textbox>
                  <w:txbxContent>
                    <w:p w:rsidR="00EA3615" w:rsidRPr="00BC3103" w:rsidRDefault="00BC3103">
                      <w:pPr>
                        <w:rPr>
                          <w:b/>
                          <w:sz w:val="56"/>
                        </w:rPr>
                      </w:pPr>
                      <w:r w:rsidRPr="00BC3103">
                        <w:rPr>
                          <w:b/>
                          <w:sz w:val="56"/>
                        </w:rPr>
                        <w:t>ABSTRACT</w:t>
                      </w:r>
                    </w:p>
                  </w:txbxContent>
                </v:textbox>
                <w10:wrap type="through"/>
              </v:shape>
            </w:pict>
          </mc:Fallback>
        </mc:AlternateContent>
      </w:r>
      <w:r w:rsidR="00AC4249" w:rsidRPr="00AC4249">
        <w:rPr>
          <w:noProof/>
        </w:rPr>
        <w:drawing>
          <wp:inline distT="0" distB="0" distL="0" distR="0" wp14:anchorId="75164F60" wp14:editId="73F00E5B">
            <wp:extent cx="5404128" cy="3340272"/>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4128" cy="3340272"/>
                    </a:xfrm>
                    <a:prstGeom prst="rect">
                      <a:avLst/>
                    </a:prstGeom>
                  </pic:spPr>
                </pic:pic>
              </a:graphicData>
            </a:graphic>
          </wp:inline>
        </w:drawing>
      </w:r>
      <w:r w:rsidR="00AC4249">
        <w:rPr>
          <w:noProof/>
        </w:rPr>
        <w:drawing>
          <wp:inline distT="0" distB="0" distL="0" distR="0" wp14:anchorId="5B63BC42" wp14:editId="1C3A0BEB">
            <wp:extent cx="5499100" cy="3673476"/>
            <wp:effectExtent l="0" t="0" r="6350" b="3175"/>
            <wp:docPr id="33" name="Chart 33">
              <a:extLst xmlns:a="http://schemas.openxmlformats.org/drawingml/2006/main">
                <a:ext uri="{FF2B5EF4-FFF2-40B4-BE49-F238E27FC236}">
                  <a16:creationId xmlns:a16="http://schemas.microsoft.com/office/drawing/2014/main" id="{17CFA598-6A91-7B82-5DE9-D2DEB0EB0C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sidR="00424E27">
        <w:rPr>
          <w:noProof/>
        </w:rPr>
        <mc:AlternateContent>
          <mc:Choice Requires="wps">
            <w:drawing>
              <wp:anchor distT="0" distB="0" distL="114300" distR="114300" simplePos="0" relativeHeight="251661312" behindDoc="0" locked="0" layoutInCell="1" allowOverlap="1" wp14:anchorId="7A967A6E" wp14:editId="79E3D787">
                <wp:simplePos x="0" y="0"/>
                <wp:positionH relativeFrom="page">
                  <wp:posOffset>29126268</wp:posOffset>
                </wp:positionH>
                <wp:positionV relativeFrom="paragraph">
                  <wp:posOffset>-8451851</wp:posOffset>
                </wp:positionV>
                <wp:extent cx="41050619" cy="6540437"/>
                <wp:effectExtent l="0" t="8667750" r="0" b="18853785"/>
                <wp:wrapNone/>
                <wp:docPr id="5" name="Isosceles Triangle 5"/>
                <wp:cNvGraphicFramePr/>
                <a:graphic xmlns:a="http://schemas.openxmlformats.org/drawingml/2006/main">
                  <a:graphicData uri="http://schemas.microsoft.com/office/word/2010/wordprocessingShape">
                    <wps:wsp>
                      <wps:cNvSpPr/>
                      <wps:spPr>
                        <a:xfrm rot="9240778">
                          <a:off x="0" y="0"/>
                          <a:ext cx="41050619" cy="6540437"/>
                        </a:xfrm>
                        <a:prstGeom prst="triangle">
                          <a:avLst/>
                        </a:prstGeom>
                        <a:solidFill>
                          <a:schemeClr val="tx1">
                            <a:lumMod val="50000"/>
                            <a:lumOff val="50000"/>
                          </a:schemeClr>
                        </a:solidFill>
                        <a:ln>
                          <a:noFill/>
                        </a:ln>
                        <a:effectLst>
                          <a:reflection blurRad="6350" stA="50000" endA="300" endPos="900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C9E06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6" type="#_x0000_t5" style="position:absolute;margin-left:2293.4pt;margin-top:-665.5pt;width:3232.35pt;height:515pt;rotation:10093394fd;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" fillcolor="gray [1629]" stroked="f" strokeweight="1pt">
                <w10:wrap anchorx="page"/>
              </v:shape>
            </w:pict>
          </mc:Fallback>
        </mc:AlternateContent>
      </w:r>
      <w:r w:rsidR="005F0C87">
        <w:rPr>
          <w:noProof/>
        </w:rPr>
        <mc:AlternateContent>
          <mc:Choice Requires="wps">
            <w:drawing>
              <wp:anchor distT="0" distB="0" distL="114300" distR="114300" simplePos="0" relativeHeight="251662336" behindDoc="0" locked="0" layoutInCell="1" allowOverlap="1" wp14:anchorId="34D042C4" wp14:editId="349E2242">
                <wp:simplePos x="0" y="0"/>
                <wp:positionH relativeFrom="page">
                  <wp:align>left</wp:align>
                </wp:positionH>
                <wp:positionV relativeFrom="paragraph">
                  <wp:posOffset>2333296</wp:posOffset>
                </wp:positionV>
                <wp:extent cx="20179862" cy="409903"/>
                <wp:effectExtent l="0" t="0" r="0" b="9525"/>
                <wp:wrapNone/>
                <wp:docPr id="6" name="Rectangle 6"/>
                <wp:cNvGraphicFramePr/>
                <a:graphic xmlns:a="http://schemas.openxmlformats.org/drawingml/2006/main">
                  <a:graphicData uri="http://schemas.microsoft.com/office/word/2010/wordprocessingShape">
                    <wps:wsp>
                      <wps:cNvSpPr/>
                      <wps:spPr>
                        <a:xfrm>
                          <a:off x="0" y="0"/>
                          <a:ext cx="20179862" cy="409903"/>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2F2B2D" id="Rectangle 6" o:spid="_x0000_s1026" style="position:absolute;margin-left:0;margin-top:183.7pt;width:1588.95pt;height:32.3pt;z-index:25166233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" fillcolor="#5b9bd5 [3204]" stroked="f" strokeweight="1pt">
                <w10:wrap anchorx="page"/>
              </v:rect>
            </w:pict>
          </mc:Fallback>
        </mc:AlternateContent>
      </w:r>
      <w:r w:rsidR="001668A1">
        <w:rPr>
          <w:noProof/>
        </w:rPr>
        <mc:AlternateContent>
          <mc:Choice Requires="wps">
            <w:drawing>
              <wp:anchor distT="0" distB="0" distL="114300" distR="114300" simplePos="0" relativeHeight="251658240" behindDoc="0" locked="0" layoutInCell="1" allowOverlap="1" wp14:anchorId="31951BA3" wp14:editId="40521801">
                <wp:simplePos x="0" y="0"/>
                <wp:positionH relativeFrom="page">
                  <wp:posOffset>-3436314</wp:posOffset>
                </wp:positionH>
                <wp:positionV relativeFrom="paragraph">
                  <wp:posOffset>-6967855</wp:posOffset>
                </wp:positionV>
                <wp:extent cx="40801158" cy="5202621"/>
                <wp:effectExtent l="19050" t="0" r="23495" b="4703445"/>
                <wp:wrapNone/>
                <wp:docPr id="2" name="Isosceles Triangle 2"/>
                <wp:cNvGraphicFramePr/>
                <a:graphic xmlns:a="http://schemas.openxmlformats.org/drawingml/2006/main">
                  <a:graphicData uri="http://schemas.microsoft.com/office/word/2010/wordprocessingShape">
                    <wps:wsp>
                      <wps:cNvSpPr/>
                      <wps:spPr>
                        <a:xfrm>
                          <a:off x="0" y="0"/>
                          <a:ext cx="40801158" cy="5202621"/>
                        </a:xfrm>
                        <a:prstGeom prst="triangle">
                          <a:avLst/>
                        </a:prstGeom>
                        <a:solidFill>
                          <a:schemeClr val="tx1">
                            <a:lumMod val="95000"/>
                            <a:lumOff val="5000"/>
                          </a:schemeClr>
                        </a:solidFill>
                        <a:ln>
                          <a:noFill/>
                        </a:ln>
                        <a:effectLst>
                          <a:reflection blurRad="6350" stA="50000" endA="300" endPos="90000" dist="508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327A" id="Isosceles Triangle 2" o:spid="_x0000_s1026" type="#_x0000_t5" style="position:absolute;margin-left:-270.6pt;margin-top:-548.65pt;width:3212.7pt;height:409.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" fillcolor="#0d0d0d [3069]" stroked="f" strokeweight="1pt">
                <w10:wrap anchorx="page"/>
              </v:shape>
            </w:pict>
          </mc:Fallback>
        </mc:AlternateContent>
      </w:r>
      <w:r w:rsidR="006372C8">
        <w:rPr>
          <w:noProof/>
        </w:rPr>
        <mc:AlternateContent>
          <mc:Choice Requires="wps">
            <w:drawing>
              <wp:anchor distT="0" distB="0" distL="114300" distR="114300" simplePos="0" relativeHeight="251657216" behindDoc="0" locked="0" layoutInCell="1" allowOverlap="1" wp14:anchorId="286FA566" wp14:editId="5E28F506">
                <wp:simplePos x="0" y="0"/>
                <wp:positionH relativeFrom="column">
                  <wp:posOffset>-6140669</wp:posOffset>
                </wp:positionH>
                <wp:positionV relativeFrom="paragraph">
                  <wp:posOffset>-882869</wp:posOffset>
                </wp:positionV>
                <wp:extent cx="20022207" cy="3279228"/>
                <wp:effectExtent l="0" t="0" r="18415" b="16510"/>
                <wp:wrapNone/>
                <wp:docPr id="1" name="Rectangle 1"/>
                <wp:cNvGraphicFramePr/>
                <a:graphic xmlns:a="http://schemas.openxmlformats.org/drawingml/2006/main">
                  <a:graphicData uri="http://schemas.microsoft.com/office/word/2010/wordprocessingShape">
                    <wps:wsp>
                      <wps:cNvSpPr/>
                      <wps:spPr>
                        <a:xfrm>
                          <a:off x="0" y="0"/>
                          <a:ext cx="20022207" cy="3279228"/>
                        </a:xfrm>
                        <a:prstGeom prst="rect">
                          <a:avLst/>
                        </a:prstGeom>
                        <a:gradFill>
                          <a:gsLst>
                            <a:gs pos="0">
                              <a:schemeClr val="tx1">
                                <a:lumMod val="65000"/>
                                <a:lumOff val="35000"/>
                              </a:schemeClr>
                            </a:gs>
                            <a:gs pos="48000">
                              <a:schemeClr val="tx1">
                                <a:lumMod val="50000"/>
                                <a:lumOff val="50000"/>
                              </a:schemeClr>
                            </a:gs>
                          </a:gsLst>
                          <a:lin ang="54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41D592" id="Rectangle 1" o:spid="_x0000_s1026" style="position:absolute;margin-left:-483.5pt;margin-top:-69.5pt;width:1576.55pt;height:258.2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" fillcolor="#5a5a5a [2109]" strokecolor="#1f4d78 [1604]" strokeweight="1pt">
                <v:fill color2="gray [1629]" colors="0 #595959;31457f #7f7f7f" focus="100%" type="gradient"/>
              </v:rect>
            </w:pict>
          </mc:Fallback>
        </mc:AlternateContent>
      </w:r>
      <w:r w:rsidR="001668A1">
        <w:t>G</w:t>
      </w:r>
    </w:p>
    <w:p w:rsidR="00AC4249" w:rsidRDefault="00FE2F5A">
      <w:r>
        <w:rPr>
          <w:noProof/>
        </w:rPr>
        <mc:AlternateContent>
          <mc:Choice Requires="wps">
            <w:drawing>
              <wp:anchor distT="0" distB="0" distL="114300" distR="114300" simplePos="0" relativeHeight="251703296" behindDoc="0" locked="0" layoutInCell="1" allowOverlap="1" wp14:anchorId="47231FBB" wp14:editId="29852552">
                <wp:simplePos x="0" y="0"/>
                <wp:positionH relativeFrom="column">
                  <wp:posOffset>7660758</wp:posOffset>
                </wp:positionH>
                <wp:positionV relativeFrom="paragraph">
                  <wp:posOffset>8861410</wp:posOffset>
                </wp:positionV>
                <wp:extent cx="5039803" cy="1470867"/>
                <wp:effectExtent l="0" t="0" r="8890" b="0"/>
                <wp:wrapNone/>
                <wp:docPr id="61" name="Text Box 61"/>
                <wp:cNvGraphicFramePr/>
                <a:graphic xmlns:a="http://schemas.openxmlformats.org/drawingml/2006/main">
                  <a:graphicData uri="http://schemas.microsoft.com/office/word/2010/wordprocessingShape">
                    <wps:wsp>
                      <wps:cNvSpPr txBox="1"/>
                      <wps:spPr>
                        <a:xfrm>
                          <a:off x="0" y="0"/>
                          <a:ext cx="5039803" cy="1470867"/>
                        </a:xfrm>
                        <a:prstGeom prst="rect">
                          <a:avLst/>
                        </a:prstGeom>
                        <a:solidFill>
                          <a:schemeClr val="lt1"/>
                        </a:solidFill>
                        <a:ln w="6350">
                          <a:noFill/>
                        </a:ln>
                      </wps:spPr>
                      <wps:txbx>
                        <w:txbxContent>
                          <w:p w:rsidR="00FE2F5A" w:rsidRPr="00FE2F5A" w:rsidRDefault="00FE2F5A">
                            <w:pPr>
                              <w:rPr>
                                <w:sz w:val="28"/>
                                <w:szCs w:val="28"/>
                              </w:rPr>
                            </w:pPr>
                            <w:r w:rsidRPr="00FE2F5A">
                              <w:rPr>
                                <w:sz w:val="28"/>
                                <w:szCs w:val="28"/>
                              </w:rPr>
                              <w:t>Weather conditions strongly predict disaster severity and response urgency, with factors like infrastructure resilience and preparedness also playing key roles. Future research should explore population density and readiness to enhance disaster strategies, emphasizing integrated weather-based planning.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231FBB" id="Text Box 61" o:spid="_x0000_s1032" type="#_x0000_t202" style="position:absolute;margin-left:603.2pt;margin-top:697.75pt;width:396.85pt;height:115.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" fillcolor="white [3201]" stroked="f" strokeweight=".5pt">
                <v:textbox>
                  <w:txbxContent>
                    <w:p w:rsidR="00FE2F5A" w:rsidRPr="00FE2F5A" w:rsidRDefault="00FE2F5A">
                      <w:pPr>
                        <w:rPr>
                          <w:sz w:val="28"/>
                          <w:szCs w:val="28"/>
                        </w:rPr>
                      </w:pPr>
                      <w:r w:rsidRPr="00FE2F5A">
                        <w:rPr>
                          <w:sz w:val="28"/>
                          <w:szCs w:val="28"/>
                        </w:rPr>
                        <w:t>Weather conditions strongly predict disaster severity and response urgency, with factors like infrastructure resilience and preparedness also playing key roles. Future research should explore population density and readiness to enhance disaster strategies, emphasizing integrated weather-based planning.</w:t>
                      </w:r>
                    </w:p>
                  </w:txbxContent>
                </v:textbox>
              </v:shape>
            </w:pict>
          </mc:Fallback>
        </mc:AlternateContent>
      </w:r>
      <w:r w:rsidR="00FD134A">
        <w:rPr>
          <w:noProof/>
        </w:rPr>
        <mc:AlternateContent>
          <mc:Choice Requires="wps">
            <w:drawing>
              <wp:anchor distT="0" distB="0" distL="114300" distR="114300" simplePos="0" relativeHeight="251702272" behindDoc="0" locked="0" layoutInCell="1" allowOverlap="1" wp14:anchorId="73F59334" wp14:editId="2F1D189E">
                <wp:simplePos x="0" y="0"/>
                <wp:positionH relativeFrom="column">
                  <wp:posOffset>7511902</wp:posOffset>
                </wp:positionH>
                <wp:positionV relativeFrom="paragraph">
                  <wp:posOffset>8723187</wp:posOffset>
                </wp:positionV>
                <wp:extent cx="5394237" cy="1778192"/>
                <wp:effectExtent l="0" t="0" r="0" b="0"/>
                <wp:wrapNone/>
                <wp:docPr id="60" name="Rectangle 60"/>
                <wp:cNvGraphicFramePr/>
                <a:graphic xmlns:a="http://schemas.openxmlformats.org/drawingml/2006/main">
                  <a:graphicData uri="http://schemas.microsoft.com/office/word/2010/wordprocessingShape">
                    <wps:wsp>
                      <wps:cNvSpPr/>
                      <wps:spPr>
                        <a:xfrm>
                          <a:off x="0" y="0"/>
                          <a:ext cx="5394237" cy="177819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4BF94F" id="Rectangle 60" o:spid="_x0000_s1026" style="position:absolute;margin-left:591.5pt;margin-top:686.85pt;width:424.75pt;height:140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" fillcolor="white [3212]" stroked="f" strokeweight="1pt"/>
            </w:pict>
          </mc:Fallback>
        </mc:AlternateContent>
      </w:r>
      <w:r w:rsidR="00FD134A">
        <w:rPr>
          <w:noProof/>
        </w:rPr>
        <mc:AlternateContent>
          <mc:Choice Requires="wps">
            <w:drawing>
              <wp:anchor distT="0" distB="0" distL="114300" distR="114300" simplePos="0" relativeHeight="251701248" behindDoc="0" locked="0" layoutInCell="1" allowOverlap="1" wp14:anchorId="0A464071" wp14:editId="4422D6C3">
                <wp:simplePos x="0" y="0"/>
                <wp:positionH relativeFrom="column">
                  <wp:posOffset>8830340</wp:posOffset>
                </wp:positionH>
                <wp:positionV relativeFrom="paragraph">
                  <wp:posOffset>8074601</wp:posOffset>
                </wp:positionV>
                <wp:extent cx="2966483" cy="563526"/>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966483" cy="563526"/>
                        </a:xfrm>
                        <a:prstGeom prst="rect">
                          <a:avLst/>
                        </a:prstGeom>
                        <a:noFill/>
                        <a:ln w="6350">
                          <a:noFill/>
                        </a:ln>
                      </wps:spPr>
                      <wps:txbx>
                        <w:txbxContent>
                          <w:p w:rsidR="00FD134A" w:rsidRPr="00FD134A" w:rsidRDefault="00FD134A">
                            <w:pPr>
                              <w:rPr>
                                <w:b/>
                                <w:sz w:val="72"/>
                                <w:szCs w:val="72"/>
                              </w:rPr>
                            </w:pPr>
                            <w:r w:rsidRPr="00FD134A">
                              <w:rPr>
                                <w:b/>
                                <w:sz w:val="72"/>
                                <w:szCs w:val="72"/>
                              </w:rPr>
                              <w:t>CONCLUSIONS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64071" id="Text Box 59" o:spid="_x0000_s1033" type="#_x0000_t202" style="position:absolute;margin-left:695.3pt;margin-top:635.8pt;width:233.6pt;height:44.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" filled="f" stroked="f" strokeweight=".5pt">
                <v:textbox>
                  <w:txbxContent>
                    <w:p w:rsidR="00FD134A" w:rsidRPr="00FD134A" w:rsidRDefault="00FD134A">
                      <w:pPr>
                        <w:rPr>
                          <w:b/>
                          <w:sz w:val="72"/>
                          <w:szCs w:val="72"/>
                        </w:rPr>
                      </w:pPr>
                      <w:r w:rsidRPr="00FD134A">
                        <w:rPr>
                          <w:b/>
                          <w:sz w:val="72"/>
                          <w:szCs w:val="72"/>
                        </w:rPr>
                        <w:t>CONCLUSIONS</w:t>
                      </w:r>
                    </w:p>
                  </w:txbxContent>
                </v:textbox>
              </v:shape>
            </w:pict>
          </mc:Fallback>
        </mc:AlternateContent>
      </w:r>
      <w:r w:rsidR="00FD134A">
        <w:rPr>
          <w:noProof/>
        </w:rPr>
        <mc:AlternateContent>
          <mc:Choice Requires="wps">
            <w:drawing>
              <wp:anchor distT="0" distB="0" distL="114300" distR="114300" simplePos="0" relativeHeight="251699200" behindDoc="0" locked="0" layoutInCell="1" allowOverlap="1" wp14:anchorId="0795DB06" wp14:editId="1B00230A">
                <wp:simplePos x="0" y="0"/>
                <wp:positionH relativeFrom="column">
                  <wp:posOffset>7511902</wp:posOffset>
                </wp:positionH>
                <wp:positionV relativeFrom="paragraph">
                  <wp:posOffset>2779587</wp:posOffset>
                </wp:positionV>
                <wp:extent cx="5391150" cy="5234955"/>
                <wp:effectExtent l="0" t="0" r="0" b="3810"/>
                <wp:wrapNone/>
                <wp:docPr id="57" name="Rectangle 57"/>
                <wp:cNvGraphicFramePr/>
                <a:graphic xmlns:a="http://schemas.openxmlformats.org/drawingml/2006/main">
                  <a:graphicData uri="http://schemas.microsoft.com/office/word/2010/wordprocessingShape">
                    <wps:wsp>
                      <wps:cNvSpPr/>
                      <wps:spPr>
                        <a:xfrm>
                          <a:off x="0" y="0"/>
                          <a:ext cx="5391150" cy="52349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D27555" id="Rectangle 57" o:spid="_x0000_s1026" style="position:absolute;margin-left:591.5pt;margin-top:218.85pt;width:424.5pt;height:412.2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" fillcolor="white [3212]" stroked="f" strokeweight="1pt"/>
            </w:pict>
          </mc:Fallback>
        </mc:AlternateContent>
      </w:r>
      <w:r w:rsidR="00FE772E">
        <w:rPr>
          <w:noProof/>
        </w:rPr>
        <mc:AlternateContent>
          <mc:Choice Requires="wps">
            <w:drawing>
              <wp:anchor distT="0" distB="0" distL="114300" distR="114300" simplePos="0" relativeHeight="251700224" behindDoc="0" locked="0" layoutInCell="1" allowOverlap="1" wp14:anchorId="7F4053F3" wp14:editId="61E19DC4">
                <wp:simplePos x="0" y="0"/>
                <wp:positionH relativeFrom="column">
                  <wp:posOffset>7756451</wp:posOffset>
                </wp:positionH>
                <wp:positionV relativeFrom="paragraph">
                  <wp:posOffset>3098564</wp:posOffset>
                </wp:positionV>
                <wp:extent cx="4944110" cy="4710223"/>
                <wp:effectExtent l="0" t="0" r="8890" b="0"/>
                <wp:wrapNone/>
                <wp:docPr id="58" name="Text Box 58"/>
                <wp:cNvGraphicFramePr/>
                <a:graphic xmlns:a="http://schemas.openxmlformats.org/drawingml/2006/main">
                  <a:graphicData uri="http://schemas.microsoft.com/office/word/2010/wordprocessingShape">
                    <wps:wsp>
                      <wps:cNvSpPr txBox="1"/>
                      <wps:spPr>
                        <a:xfrm>
                          <a:off x="0" y="0"/>
                          <a:ext cx="4944110" cy="4710223"/>
                        </a:xfrm>
                        <a:prstGeom prst="rect">
                          <a:avLst/>
                        </a:prstGeom>
                        <a:solidFill>
                          <a:schemeClr val="lt1"/>
                        </a:solidFill>
                        <a:ln w="6350">
                          <a:noFill/>
                        </a:ln>
                      </wps:spPr>
                      <wps:txbx>
                        <w:txbxContent>
                          <w:p w:rsidR="00FD134A" w:rsidRPr="00D17F53" w:rsidRDefault="00FD134A" w:rsidP="00FD134A">
                            <w:pPr>
                              <w:spacing w:before="100" w:beforeAutospacing="1" w:after="100" w:afterAutospacing="1" w:line="240" w:lineRule="auto"/>
                              <w:jc w:val="both"/>
                              <w:rPr>
                                <w:rFonts w:ascii="Times New Roman" w:eastAsia="Times New Roman" w:hAnsi="Times New Roman" w:cs="Times New Roman"/>
                                <w:sz w:val="28"/>
                                <w:szCs w:val="28"/>
                              </w:rPr>
                            </w:pPr>
                            <w:r w:rsidRPr="00D17F53">
                              <w:rPr>
                                <w:rFonts w:ascii="Times New Roman" w:eastAsia="Times New Roman" w:hAnsi="Times New Roman" w:cs="Times New Roman"/>
                                <w:sz w:val="28"/>
                                <w:szCs w:val="28"/>
                              </w:rPr>
                              <w:t>The research yielded several key findings:</w:t>
                            </w:r>
                          </w:p>
                          <w:p w:rsidR="00FD134A" w:rsidRPr="00D17F53" w:rsidRDefault="00FD134A" w:rsidP="00FD134A">
                            <w:pPr>
                              <w:numPr>
                                <w:ilvl w:val="0"/>
                                <w:numId w:val="3"/>
                              </w:numPr>
                              <w:spacing w:before="100" w:beforeAutospacing="1" w:after="100" w:afterAutospacing="1" w:line="240" w:lineRule="auto"/>
                              <w:jc w:val="both"/>
                              <w:rPr>
                                <w:rFonts w:ascii="Times New Roman" w:eastAsia="Times New Roman" w:hAnsi="Times New Roman" w:cs="Times New Roman"/>
                                <w:sz w:val="28"/>
                                <w:szCs w:val="28"/>
                              </w:rPr>
                            </w:pPr>
                            <w:r w:rsidRPr="00FD134A">
                              <w:rPr>
                                <w:rFonts w:ascii="Times New Roman" w:eastAsia="Times New Roman" w:hAnsi="Times New Roman" w:cs="Times New Roman"/>
                                <w:b/>
                                <w:bCs/>
                                <w:sz w:val="28"/>
                                <w:szCs w:val="28"/>
                              </w:rPr>
                              <w:t>Prediction Accuracy:</w:t>
                            </w:r>
                          </w:p>
                          <w:p w:rsidR="00FD134A" w:rsidRPr="00D17F53" w:rsidRDefault="00FD134A" w:rsidP="00FD134A">
                            <w:pPr>
                              <w:numPr>
                                <w:ilvl w:val="1"/>
                                <w:numId w:val="3"/>
                              </w:numPr>
                              <w:spacing w:before="100" w:beforeAutospacing="1" w:after="100" w:afterAutospacing="1" w:line="240" w:lineRule="auto"/>
                              <w:jc w:val="both"/>
                              <w:rPr>
                                <w:rFonts w:ascii="Times New Roman" w:eastAsia="Times New Roman" w:hAnsi="Times New Roman" w:cs="Times New Roman"/>
                                <w:sz w:val="28"/>
                                <w:szCs w:val="28"/>
                              </w:rPr>
                            </w:pPr>
                            <w:r w:rsidRPr="00D17F53">
                              <w:rPr>
                                <w:rFonts w:ascii="Times New Roman" w:eastAsia="Times New Roman" w:hAnsi="Times New Roman" w:cs="Times New Roman"/>
                                <w:sz w:val="28"/>
                                <w:szCs w:val="28"/>
                              </w:rPr>
                              <w:t xml:space="preserve">Temperature, humidity, and wind speed were strongly correlated with disaster severity. </w:t>
                            </w:r>
                          </w:p>
                          <w:p w:rsidR="00FD134A" w:rsidRPr="00D17F53" w:rsidRDefault="00FD134A" w:rsidP="00FD134A">
                            <w:pPr>
                              <w:numPr>
                                <w:ilvl w:val="2"/>
                                <w:numId w:val="3"/>
                              </w:numPr>
                              <w:spacing w:before="100" w:beforeAutospacing="1" w:after="100" w:afterAutospacing="1" w:line="240" w:lineRule="auto"/>
                              <w:jc w:val="both"/>
                              <w:rPr>
                                <w:rFonts w:ascii="Times New Roman" w:eastAsia="Times New Roman" w:hAnsi="Times New Roman" w:cs="Times New Roman"/>
                                <w:sz w:val="28"/>
                                <w:szCs w:val="28"/>
                              </w:rPr>
                            </w:pPr>
                            <w:r w:rsidRPr="00D17F53">
                              <w:rPr>
                                <w:rFonts w:ascii="Times New Roman" w:eastAsia="Times New Roman" w:hAnsi="Times New Roman" w:cs="Times New Roman"/>
                                <w:sz w:val="28"/>
                                <w:szCs w:val="28"/>
                              </w:rPr>
                              <w:t>Higher temperatures were linked to more severe disasters (70% correlation).</w:t>
                            </w:r>
                          </w:p>
                          <w:p w:rsidR="00FD134A" w:rsidRPr="00D17F53" w:rsidRDefault="00FD134A" w:rsidP="00FD134A">
                            <w:pPr>
                              <w:numPr>
                                <w:ilvl w:val="2"/>
                                <w:numId w:val="3"/>
                              </w:numPr>
                              <w:spacing w:before="100" w:beforeAutospacing="1" w:after="100" w:afterAutospacing="1" w:line="240" w:lineRule="auto"/>
                              <w:jc w:val="both"/>
                              <w:rPr>
                                <w:rFonts w:ascii="Times New Roman" w:eastAsia="Times New Roman" w:hAnsi="Times New Roman" w:cs="Times New Roman"/>
                                <w:sz w:val="28"/>
                                <w:szCs w:val="28"/>
                              </w:rPr>
                            </w:pPr>
                            <w:r w:rsidRPr="00D17F53">
                              <w:rPr>
                                <w:rFonts w:ascii="Times New Roman" w:eastAsia="Times New Roman" w:hAnsi="Times New Roman" w:cs="Times New Roman"/>
                                <w:sz w:val="28"/>
                                <w:szCs w:val="28"/>
                              </w:rPr>
                              <w:t>Increased humidity indicated greater risks (65% correlation).</w:t>
                            </w:r>
                          </w:p>
                          <w:p w:rsidR="00FD134A" w:rsidRPr="00D17F53" w:rsidRDefault="00FD134A" w:rsidP="00FD134A">
                            <w:pPr>
                              <w:numPr>
                                <w:ilvl w:val="2"/>
                                <w:numId w:val="3"/>
                              </w:numPr>
                              <w:spacing w:before="100" w:beforeAutospacing="1" w:after="100" w:afterAutospacing="1" w:line="240" w:lineRule="auto"/>
                              <w:jc w:val="both"/>
                              <w:rPr>
                                <w:rFonts w:ascii="Times New Roman" w:eastAsia="Times New Roman" w:hAnsi="Times New Roman" w:cs="Times New Roman"/>
                                <w:sz w:val="28"/>
                                <w:szCs w:val="28"/>
                              </w:rPr>
                            </w:pPr>
                            <w:r w:rsidRPr="00D17F53">
                              <w:rPr>
                                <w:rFonts w:ascii="Times New Roman" w:eastAsia="Times New Roman" w:hAnsi="Times New Roman" w:cs="Times New Roman"/>
                                <w:sz w:val="28"/>
                                <w:szCs w:val="28"/>
                              </w:rPr>
                              <w:t>Wind speed was a critical factor in storm severity, with a 75% correlation to evacuation needs.</w:t>
                            </w:r>
                          </w:p>
                          <w:p w:rsidR="00FD134A" w:rsidRPr="00D17F53" w:rsidRDefault="00FD134A" w:rsidP="00FD134A">
                            <w:pPr>
                              <w:numPr>
                                <w:ilvl w:val="0"/>
                                <w:numId w:val="3"/>
                              </w:numPr>
                              <w:spacing w:before="100" w:beforeAutospacing="1" w:after="100" w:afterAutospacing="1" w:line="240" w:lineRule="auto"/>
                              <w:jc w:val="both"/>
                              <w:rPr>
                                <w:rFonts w:ascii="Times New Roman" w:eastAsia="Times New Roman" w:hAnsi="Times New Roman" w:cs="Times New Roman"/>
                                <w:sz w:val="28"/>
                                <w:szCs w:val="28"/>
                              </w:rPr>
                            </w:pPr>
                            <w:r w:rsidRPr="00FD134A">
                              <w:rPr>
                                <w:rFonts w:ascii="Times New Roman" w:eastAsia="Times New Roman" w:hAnsi="Times New Roman" w:cs="Times New Roman"/>
                                <w:b/>
                                <w:bCs/>
                                <w:sz w:val="28"/>
                                <w:szCs w:val="28"/>
                              </w:rPr>
                              <w:t>Factors Influencing Immediate Action:</w:t>
                            </w:r>
                          </w:p>
                          <w:p w:rsidR="00FD134A" w:rsidRPr="00D17F53" w:rsidRDefault="00FD134A" w:rsidP="00FD134A">
                            <w:pPr>
                              <w:numPr>
                                <w:ilvl w:val="1"/>
                                <w:numId w:val="3"/>
                              </w:numPr>
                              <w:spacing w:before="100" w:beforeAutospacing="1" w:after="100" w:afterAutospacing="1" w:line="240" w:lineRule="auto"/>
                              <w:jc w:val="both"/>
                              <w:rPr>
                                <w:rFonts w:ascii="Times New Roman" w:eastAsia="Times New Roman" w:hAnsi="Times New Roman" w:cs="Times New Roman"/>
                                <w:sz w:val="28"/>
                                <w:szCs w:val="28"/>
                              </w:rPr>
                            </w:pPr>
                            <w:r w:rsidRPr="00FD134A">
                              <w:rPr>
                                <w:rFonts w:ascii="Times New Roman" w:eastAsia="Times New Roman" w:hAnsi="Times New Roman" w:cs="Times New Roman"/>
                                <w:b/>
                                <w:bCs/>
                                <w:sz w:val="28"/>
                                <w:szCs w:val="28"/>
                              </w:rPr>
                              <w:t>Severity Levels:</w:t>
                            </w:r>
                            <w:r w:rsidRPr="00D17F53">
                              <w:rPr>
                                <w:rFonts w:ascii="Times New Roman" w:eastAsia="Times New Roman" w:hAnsi="Times New Roman" w:cs="Times New Roman"/>
                                <w:sz w:val="28"/>
                                <w:szCs w:val="28"/>
                              </w:rPr>
                              <w:t xml:space="preserve"> More severe disasters, such as hurricanes, required immediate responses influenced by all three weather factors.</w:t>
                            </w:r>
                          </w:p>
                          <w:p w:rsidR="00FD134A" w:rsidRPr="00D17F53" w:rsidRDefault="00FD134A" w:rsidP="00FD134A">
                            <w:pPr>
                              <w:numPr>
                                <w:ilvl w:val="1"/>
                                <w:numId w:val="3"/>
                              </w:numPr>
                              <w:spacing w:before="100" w:beforeAutospacing="1" w:after="100" w:afterAutospacing="1" w:line="240" w:lineRule="auto"/>
                              <w:jc w:val="both"/>
                              <w:rPr>
                                <w:rFonts w:ascii="Times New Roman" w:eastAsia="Times New Roman" w:hAnsi="Times New Roman" w:cs="Times New Roman"/>
                                <w:sz w:val="28"/>
                                <w:szCs w:val="28"/>
                              </w:rPr>
                            </w:pPr>
                            <w:r w:rsidRPr="00FD134A">
                              <w:rPr>
                                <w:rFonts w:ascii="Times New Roman" w:eastAsia="Times New Roman" w:hAnsi="Times New Roman" w:cs="Times New Roman"/>
                                <w:b/>
                                <w:bCs/>
                                <w:sz w:val="28"/>
                                <w:szCs w:val="28"/>
                              </w:rPr>
                              <w:t>Infrastructure Impact:</w:t>
                            </w:r>
                            <w:r w:rsidRPr="00D17F53">
                              <w:rPr>
                                <w:rFonts w:ascii="Times New Roman" w:eastAsia="Times New Roman" w:hAnsi="Times New Roman" w:cs="Times New Roman"/>
                                <w:sz w:val="28"/>
                                <w:szCs w:val="28"/>
                              </w:rPr>
                              <w:t xml:space="preserve"> Regions with weaker infrastructure were more likely to require urgent action.</w:t>
                            </w:r>
                          </w:p>
                          <w:p w:rsidR="00FD134A" w:rsidRPr="00D17F53" w:rsidRDefault="00FD134A" w:rsidP="00FD134A">
                            <w:pPr>
                              <w:numPr>
                                <w:ilvl w:val="1"/>
                                <w:numId w:val="3"/>
                              </w:numPr>
                              <w:spacing w:before="100" w:beforeAutospacing="1" w:after="100" w:afterAutospacing="1" w:line="240" w:lineRule="auto"/>
                              <w:jc w:val="both"/>
                              <w:rPr>
                                <w:rFonts w:ascii="Times New Roman" w:eastAsia="Times New Roman" w:hAnsi="Times New Roman" w:cs="Times New Roman"/>
                                <w:sz w:val="28"/>
                                <w:szCs w:val="28"/>
                              </w:rPr>
                            </w:pPr>
                            <w:r w:rsidRPr="00FD134A">
                              <w:rPr>
                                <w:rFonts w:ascii="Times New Roman" w:eastAsia="Times New Roman" w:hAnsi="Times New Roman" w:cs="Times New Roman"/>
                                <w:b/>
                                <w:bCs/>
                                <w:sz w:val="28"/>
                                <w:szCs w:val="28"/>
                              </w:rPr>
                              <w:t>Regional Vulnerabilities:</w:t>
                            </w:r>
                            <w:r w:rsidRPr="00D17F53">
                              <w:rPr>
                                <w:rFonts w:ascii="Times New Roman" w:eastAsia="Times New Roman" w:hAnsi="Times New Roman" w:cs="Times New Roman"/>
                                <w:sz w:val="28"/>
                                <w:szCs w:val="28"/>
                              </w:rPr>
                              <w:t xml:space="preserve"> Areas prone to flooding or landslides needed faster responses when combined with high rainfall and strong winds.</w:t>
                            </w:r>
                          </w:p>
                          <w:p w:rsidR="00FD134A" w:rsidRPr="00FD134A" w:rsidRDefault="00FD134A">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4053F3" id="Text Box 58" o:spid="_x0000_s1034" type="#_x0000_t202" style="position:absolute;margin-left:610.75pt;margin-top:244pt;width:389.3pt;height:370.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" fillcolor="white [3201]" stroked="f" strokeweight=".5pt">
                <v:textbox>
                  <w:txbxContent>
                    <w:p w:rsidR="00FD134A" w:rsidRPr="00D17F53" w:rsidRDefault="00FD134A" w:rsidP="00FD134A">
                      <w:pPr>
                        <w:spacing w:before="100" w:beforeAutospacing="1" w:after="100" w:afterAutospacing="1" w:line="240" w:lineRule="auto"/>
                        <w:jc w:val="both"/>
                        <w:rPr>
                          <w:rFonts w:ascii="Times New Roman" w:eastAsia="Times New Roman" w:hAnsi="Times New Roman" w:cs="Times New Roman"/>
                          <w:sz w:val="28"/>
                          <w:szCs w:val="28"/>
                        </w:rPr>
                      </w:pPr>
                      <w:r w:rsidRPr="00D17F53">
                        <w:rPr>
                          <w:rFonts w:ascii="Times New Roman" w:eastAsia="Times New Roman" w:hAnsi="Times New Roman" w:cs="Times New Roman"/>
                          <w:sz w:val="28"/>
                          <w:szCs w:val="28"/>
                        </w:rPr>
                        <w:t>The research yielded several key findings:</w:t>
                      </w:r>
                    </w:p>
                    <w:p w:rsidR="00FD134A" w:rsidRPr="00D17F53" w:rsidRDefault="00FD134A" w:rsidP="00FD134A">
                      <w:pPr>
                        <w:numPr>
                          <w:ilvl w:val="0"/>
                          <w:numId w:val="3"/>
                        </w:numPr>
                        <w:spacing w:before="100" w:beforeAutospacing="1" w:after="100" w:afterAutospacing="1" w:line="240" w:lineRule="auto"/>
                        <w:jc w:val="both"/>
                        <w:rPr>
                          <w:rFonts w:ascii="Times New Roman" w:eastAsia="Times New Roman" w:hAnsi="Times New Roman" w:cs="Times New Roman"/>
                          <w:sz w:val="28"/>
                          <w:szCs w:val="28"/>
                        </w:rPr>
                      </w:pPr>
                      <w:r w:rsidRPr="00FD134A">
                        <w:rPr>
                          <w:rFonts w:ascii="Times New Roman" w:eastAsia="Times New Roman" w:hAnsi="Times New Roman" w:cs="Times New Roman"/>
                          <w:b/>
                          <w:bCs/>
                          <w:sz w:val="28"/>
                          <w:szCs w:val="28"/>
                        </w:rPr>
                        <w:t>Prediction Accuracy:</w:t>
                      </w:r>
                    </w:p>
                    <w:p w:rsidR="00FD134A" w:rsidRPr="00D17F53" w:rsidRDefault="00FD134A" w:rsidP="00FD134A">
                      <w:pPr>
                        <w:numPr>
                          <w:ilvl w:val="1"/>
                          <w:numId w:val="3"/>
                        </w:numPr>
                        <w:spacing w:before="100" w:beforeAutospacing="1" w:after="100" w:afterAutospacing="1" w:line="240" w:lineRule="auto"/>
                        <w:jc w:val="both"/>
                        <w:rPr>
                          <w:rFonts w:ascii="Times New Roman" w:eastAsia="Times New Roman" w:hAnsi="Times New Roman" w:cs="Times New Roman"/>
                          <w:sz w:val="28"/>
                          <w:szCs w:val="28"/>
                        </w:rPr>
                      </w:pPr>
                      <w:r w:rsidRPr="00D17F53">
                        <w:rPr>
                          <w:rFonts w:ascii="Times New Roman" w:eastAsia="Times New Roman" w:hAnsi="Times New Roman" w:cs="Times New Roman"/>
                          <w:sz w:val="28"/>
                          <w:szCs w:val="28"/>
                        </w:rPr>
                        <w:t xml:space="preserve">Temperature, humidity, and wind speed were strongly correlated with disaster severity. </w:t>
                      </w:r>
                    </w:p>
                    <w:p w:rsidR="00FD134A" w:rsidRPr="00D17F53" w:rsidRDefault="00FD134A" w:rsidP="00FD134A">
                      <w:pPr>
                        <w:numPr>
                          <w:ilvl w:val="2"/>
                          <w:numId w:val="3"/>
                        </w:numPr>
                        <w:spacing w:before="100" w:beforeAutospacing="1" w:after="100" w:afterAutospacing="1" w:line="240" w:lineRule="auto"/>
                        <w:jc w:val="both"/>
                        <w:rPr>
                          <w:rFonts w:ascii="Times New Roman" w:eastAsia="Times New Roman" w:hAnsi="Times New Roman" w:cs="Times New Roman"/>
                          <w:sz w:val="28"/>
                          <w:szCs w:val="28"/>
                        </w:rPr>
                      </w:pPr>
                      <w:r w:rsidRPr="00D17F53">
                        <w:rPr>
                          <w:rFonts w:ascii="Times New Roman" w:eastAsia="Times New Roman" w:hAnsi="Times New Roman" w:cs="Times New Roman"/>
                          <w:sz w:val="28"/>
                          <w:szCs w:val="28"/>
                        </w:rPr>
                        <w:t>Higher temperatures were linked to more severe disasters (70% correlation).</w:t>
                      </w:r>
                    </w:p>
                    <w:p w:rsidR="00FD134A" w:rsidRPr="00D17F53" w:rsidRDefault="00FD134A" w:rsidP="00FD134A">
                      <w:pPr>
                        <w:numPr>
                          <w:ilvl w:val="2"/>
                          <w:numId w:val="3"/>
                        </w:numPr>
                        <w:spacing w:before="100" w:beforeAutospacing="1" w:after="100" w:afterAutospacing="1" w:line="240" w:lineRule="auto"/>
                        <w:jc w:val="both"/>
                        <w:rPr>
                          <w:rFonts w:ascii="Times New Roman" w:eastAsia="Times New Roman" w:hAnsi="Times New Roman" w:cs="Times New Roman"/>
                          <w:sz w:val="28"/>
                          <w:szCs w:val="28"/>
                        </w:rPr>
                      </w:pPr>
                      <w:r w:rsidRPr="00D17F53">
                        <w:rPr>
                          <w:rFonts w:ascii="Times New Roman" w:eastAsia="Times New Roman" w:hAnsi="Times New Roman" w:cs="Times New Roman"/>
                          <w:sz w:val="28"/>
                          <w:szCs w:val="28"/>
                        </w:rPr>
                        <w:t>Increased humidity indicated greater risks (65% correlation).</w:t>
                      </w:r>
                    </w:p>
                    <w:p w:rsidR="00FD134A" w:rsidRPr="00D17F53" w:rsidRDefault="00FD134A" w:rsidP="00FD134A">
                      <w:pPr>
                        <w:numPr>
                          <w:ilvl w:val="2"/>
                          <w:numId w:val="3"/>
                        </w:numPr>
                        <w:spacing w:before="100" w:beforeAutospacing="1" w:after="100" w:afterAutospacing="1" w:line="240" w:lineRule="auto"/>
                        <w:jc w:val="both"/>
                        <w:rPr>
                          <w:rFonts w:ascii="Times New Roman" w:eastAsia="Times New Roman" w:hAnsi="Times New Roman" w:cs="Times New Roman"/>
                          <w:sz w:val="28"/>
                          <w:szCs w:val="28"/>
                        </w:rPr>
                      </w:pPr>
                      <w:r w:rsidRPr="00D17F53">
                        <w:rPr>
                          <w:rFonts w:ascii="Times New Roman" w:eastAsia="Times New Roman" w:hAnsi="Times New Roman" w:cs="Times New Roman"/>
                          <w:sz w:val="28"/>
                          <w:szCs w:val="28"/>
                        </w:rPr>
                        <w:t>Wind speed was a critical factor in storm severity, with a 75% correlation to evacuation needs.</w:t>
                      </w:r>
                    </w:p>
                    <w:p w:rsidR="00FD134A" w:rsidRPr="00D17F53" w:rsidRDefault="00FD134A" w:rsidP="00FD134A">
                      <w:pPr>
                        <w:numPr>
                          <w:ilvl w:val="0"/>
                          <w:numId w:val="3"/>
                        </w:numPr>
                        <w:spacing w:before="100" w:beforeAutospacing="1" w:after="100" w:afterAutospacing="1" w:line="240" w:lineRule="auto"/>
                        <w:jc w:val="both"/>
                        <w:rPr>
                          <w:rFonts w:ascii="Times New Roman" w:eastAsia="Times New Roman" w:hAnsi="Times New Roman" w:cs="Times New Roman"/>
                          <w:sz w:val="28"/>
                          <w:szCs w:val="28"/>
                        </w:rPr>
                      </w:pPr>
                      <w:r w:rsidRPr="00FD134A">
                        <w:rPr>
                          <w:rFonts w:ascii="Times New Roman" w:eastAsia="Times New Roman" w:hAnsi="Times New Roman" w:cs="Times New Roman"/>
                          <w:b/>
                          <w:bCs/>
                          <w:sz w:val="28"/>
                          <w:szCs w:val="28"/>
                        </w:rPr>
                        <w:t>Factors Influencing Immediate Action:</w:t>
                      </w:r>
                    </w:p>
                    <w:p w:rsidR="00FD134A" w:rsidRPr="00D17F53" w:rsidRDefault="00FD134A" w:rsidP="00FD134A">
                      <w:pPr>
                        <w:numPr>
                          <w:ilvl w:val="1"/>
                          <w:numId w:val="3"/>
                        </w:numPr>
                        <w:spacing w:before="100" w:beforeAutospacing="1" w:after="100" w:afterAutospacing="1" w:line="240" w:lineRule="auto"/>
                        <w:jc w:val="both"/>
                        <w:rPr>
                          <w:rFonts w:ascii="Times New Roman" w:eastAsia="Times New Roman" w:hAnsi="Times New Roman" w:cs="Times New Roman"/>
                          <w:sz w:val="28"/>
                          <w:szCs w:val="28"/>
                        </w:rPr>
                      </w:pPr>
                      <w:r w:rsidRPr="00FD134A">
                        <w:rPr>
                          <w:rFonts w:ascii="Times New Roman" w:eastAsia="Times New Roman" w:hAnsi="Times New Roman" w:cs="Times New Roman"/>
                          <w:b/>
                          <w:bCs/>
                          <w:sz w:val="28"/>
                          <w:szCs w:val="28"/>
                        </w:rPr>
                        <w:t>Severity Levels:</w:t>
                      </w:r>
                      <w:r w:rsidRPr="00D17F53">
                        <w:rPr>
                          <w:rFonts w:ascii="Times New Roman" w:eastAsia="Times New Roman" w:hAnsi="Times New Roman" w:cs="Times New Roman"/>
                          <w:sz w:val="28"/>
                          <w:szCs w:val="28"/>
                        </w:rPr>
                        <w:t xml:space="preserve"> More severe disasters, such as hurricanes, required immediate responses influenced by all three weather factors.</w:t>
                      </w:r>
                    </w:p>
                    <w:p w:rsidR="00FD134A" w:rsidRPr="00D17F53" w:rsidRDefault="00FD134A" w:rsidP="00FD134A">
                      <w:pPr>
                        <w:numPr>
                          <w:ilvl w:val="1"/>
                          <w:numId w:val="3"/>
                        </w:numPr>
                        <w:spacing w:before="100" w:beforeAutospacing="1" w:after="100" w:afterAutospacing="1" w:line="240" w:lineRule="auto"/>
                        <w:jc w:val="both"/>
                        <w:rPr>
                          <w:rFonts w:ascii="Times New Roman" w:eastAsia="Times New Roman" w:hAnsi="Times New Roman" w:cs="Times New Roman"/>
                          <w:sz w:val="28"/>
                          <w:szCs w:val="28"/>
                        </w:rPr>
                      </w:pPr>
                      <w:r w:rsidRPr="00FD134A">
                        <w:rPr>
                          <w:rFonts w:ascii="Times New Roman" w:eastAsia="Times New Roman" w:hAnsi="Times New Roman" w:cs="Times New Roman"/>
                          <w:b/>
                          <w:bCs/>
                          <w:sz w:val="28"/>
                          <w:szCs w:val="28"/>
                        </w:rPr>
                        <w:t>Infrastructure Impact:</w:t>
                      </w:r>
                      <w:r w:rsidRPr="00D17F53">
                        <w:rPr>
                          <w:rFonts w:ascii="Times New Roman" w:eastAsia="Times New Roman" w:hAnsi="Times New Roman" w:cs="Times New Roman"/>
                          <w:sz w:val="28"/>
                          <w:szCs w:val="28"/>
                        </w:rPr>
                        <w:t xml:space="preserve"> Regions with weaker infrastructure were more likely to require urgent action.</w:t>
                      </w:r>
                    </w:p>
                    <w:p w:rsidR="00FD134A" w:rsidRPr="00D17F53" w:rsidRDefault="00FD134A" w:rsidP="00FD134A">
                      <w:pPr>
                        <w:numPr>
                          <w:ilvl w:val="1"/>
                          <w:numId w:val="3"/>
                        </w:numPr>
                        <w:spacing w:before="100" w:beforeAutospacing="1" w:after="100" w:afterAutospacing="1" w:line="240" w:lineRule="auto"/>
                        <w:jc w:val="both"/>
                        <w:rPr>
                          <w:rFonts w:ascii="Times New Roman" w:eastAsia="Times New Roman" w:hAnsi="Times New Roman" w:cs="Times New Roman"/>
                          <w:sz w:val="28"/>
                          <w:szCs w:val="28"/>
                        </w:rPr>
                      </w:pPr>
                      <w:r w:rsidRPr="00FD134A">
                        <w:rPr>
                          <w:rFonts w:ascii="Times New Roman" w:eastAsia="Times New Roman" w:hAnsi="Times New Roman" w:cs="Times New Roman"/>
                          <w:b/>
                          <w:bCs/>
                          <w:sz w:val="28"/>
                          <w:szCs w:val="28"/>
                        </w:rPr>
                        <w:t>Regional Vulnerabilities:</w:t>
                      </w:r>
                      <w:r w:rsidRPr="00D17F53">
                        <w:rPr>
                          <w:rFonts w:ascii="Times New Roman" w:eastAsia="Times New Roman" w:hAnsi="Times New Roman" w:cs="Times New Roman"/>
                          <w:sz w:val="28"/>
                          <w:szCs w:val="28"/>
                        </w:rPr>
                        <w:t xml:space="preserve"> Areas prone to flooding or landslides needed faster responses when combined with high rainfall and strong winds.</w:t>
                      </w:r>
                    </w:p>
                    <w:p w:rsidR="00FD134A" w:rsidRPr="00FD134A" w:rsidRDefault="00FD134A">
                      <w:pPr>
                        <w:rPr>
                          <w:sz w:val="28"/>
                          <w:szCs w:val="28"/>
                        </w:rPr>
                      </w:pPr>
                    </w:p>
                  </w:txbxContent>
                </v:textbox>
              </v:shape>
            </w:pict>
          </mc:Fallback>
        </mc:AlternateContent>
      </w:r>
      <w:r w:rsidR="00FD134A">
        <w:rPr>
          <w:noProof/>
        </w:rPr>
        <mc:AlternateContent>
          <mc:Choice Requires="wps">
            <w:drawing>
              <wp:anchor distT="0" distB="0" distL="114300" distR="114300" simplePos="0" relativeHeight="251698176" behindDoc="0" locked="0" layoutInCell="1" allowOverlap="1">
                <wp:simplePos x="0" y="0"/>
                <wp:positionH relativeFrom="column">
                  <wp:posOffset>8500730</wp:posOffset>
                </wp:positionH>
                <wp:positionV relativeFrom="paragraph">
                  <wp:posOffset>2024675</wp:posOffset>
                </wp:positionV>
                <wp:extent cx="3009014" cy="584791"/>
                <wp:effectExtent l="0" t="0" r="0" b="6350"/>
                <wp:wrapNone/>
                <wp:docPr id="56" name="Text Box 56"/>
                <wp:cNvGraphicFramePr/>
                <a:graphic xmlns:a="http://schemas.openxmlformats.org/drawingml/2006/main">
                  <a:graphicData uri="http://schemas.microsoft.com/office/word/2010/wordprocessingShape">
                    <wps:wsp>
                      <wps:cNvSpPr txBox="1"/>
                      <wps:spPr>
                        <a:xfrm>
                          <a:off x="0" y="0"/>
                          <a:ext cx="3009014" cy="584791"/>
                        </a:xfrm>
                        <a:prstGeom prst="rect">
                          <a:avLst/>
                        </a:prstGeom>
                        <a:noFill/>
                        <a:ln w="6350">
                          <a:noFill/>
                        </a:ln>
                      </wps:spPr>
                      <wps:txbx>
                        <w:txbxContent>
                          <w:p w:rsidR="00FD134A" w:rsidRPr="00FD134A" w:rsidRDefault="00FD134A">
                            <w:pPr>
                              <w:rPr>
                                <w:b/>
                                <w:sz w:val="72"/>
                                <w:szCs w:val="72"/>
                              </w:rPr>
                            </w:pPr>
                            <w:r>
                              <w:rPr>
                                <w:b/>
                                <w:sz w:val="72"/>
                                <w:szCs w:val="72"/>
                              </w:rPr>
                              <w:t xml:space="preserve">     </w:t>
                            </w:r>
                            <w:r w:rsidRPr="00FD134A">
                              <w:rPr>
                                <w:b/>
                                <w:sz w:val="72"/>
                                <w:szCs w:val="72"/>
                              </w:rPr>
                              <w:t xml:space="preserve">RESULTS </w:t>
                            </w:r>
                          </w:p>
                          <w:p w:rsidR="00FD134A" w:rsidRDefault="00FD13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35" type="#_x0000_t202" style="position:absolute;margin-left:669.35pt;margin-top:159.4pt;width:236.95pt;height:46.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" filled="f" stroked="f" strokeweight=".5pt">
                <v:textbox>
                  <w:txbxContent>
                    <w:p w:rsidR="00FD134A" w:rsidRPr="00FD134A" w:rsidRDefault="00FD134A">
                      <w:pPr>
                        <w:rPr>
                          <w:b/>
                          <w:sz w:val="72"/>
                          <w:szCs w:val="72"/>
                        </w:rPr>
                      </w:pPr>
                      <w:r>
                        <w:rPr>
                          <w:b/>
                          <w:sz w:val="72"/>
                          <w:szCs w:val="72"/>
                        </w:rPr>
                        <w:t xml:space="preserve">     </w:t>
                      </w:r>
                      <w:r w:rsidRPr="00FD134A">
                        <w:rPr>
                          <w:b/>
                          <w:sz w:val="72"/>
                          <w:szCs w:val="72"/>
                        </w:rPr>
                        <w:t xml:space="preserve">RESULTS </w:t>
                      </w:r>
                    </w:p>
                    <w:p w:rsidR="00FD134A" w:rsidRDefault="00FD134A"/>
                  </w:txbxContent>
                </v:textbox>
              </v:shape>
            </w:pict>
          </mc:Fallback>
        </mc:AlternateContent>
      </w:r>
      <w:r w:rsidR="002007E2">
        <w:rPr>
          <w:noProof/>
        </w:rPr>
        <w:drawing>
          <wp:anchor distT="0" distB="0" distL="114300" distR="114300" simplePos="0" relativeHeight="251691008" behindDoc="1" locked="0" layoutInCell="1" allowOverlap="1" wp14:anchorId="5995EB23" wp14:editId="676A8CE8">
            <wp:simplePos x="0" y="0"/>
            <wp:positionH relativeFrom="column">
              <wp:posOffset>1522730</wp:posOffset>
            </wp:positionH>
            <wp:positionV relativeFrom="page">
              <wp:posOffset>12710795</wp:posOffset>
            </wp:positionV>
            <wp:extent cx="5071745" cy="2733675"/>
            <wp:effectExtent l="0" t="0" r="14605" b="9525"/>
            <wp:wrapTight wrapText="bothSides">
              <wp:wrapPolygon edited="0">
                <wp:start x="0" y="0"/>
                <wp:lineTo x="0" y="21525"/>
                <wp:lineTo x="21581" y="21525"/>
                <wp:lineTo x="21581" y="0"/>
                <wp:lineTo x="0" y="0"/>
              </wp:wrapPolygon>
            </wp:wrapTight>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14:sizeRelH relativeFrom="margin">
              <wp14:pctWidth>0</wp14:pctWidth>
            </wp14:sizeRelH>
            <wp14:sizeRelV relativeFrom="margin">
              <wp14:pctHeight>0</wp14:pctHeight>
            </wp14:sizeRelV>
          </wp:anchor>
        </w:drawing>
      </w:r>
      <w:r w:rsidR="002007E2">
        <w:rPr>
          <w:noProof/>
        </w:rPr>
        <mc:AlternateContent>
          <mc:Choice Requires="wps">
            <w:drawing>
              <wp:anchor distT="0" distB="0" distL="114300" distR="114300" simplePos="0" relativeHeight="251694080" behindDoc="0" locked="0" layoutInCell="1" allowOverlap="1" wp14:anchorId="7DAC8F65" wp14:editId="60062434">
                <wp:simplePos x="0" y="0"/>
                <wp:positionH relativeFrom="column">
                  <wp:posOffset>1387449</wp:posOffset>
                </wp:positionH>
                <wp:positionV relativeFrom="paragraph">
                  <wp:posOffset>7804924</wp:posOffset>
                </wp:positionV>
                <wp:extent cx="5134986" cy="2523665"/>
                <wp:effectExtent l="0" t="0" r="8890" b="0"/>
                <wp:wrapNone/>
                <wp:docPr id="49" name="Rectangle 49"/>
                <wp:cNvGraphicFramePr/>
                <a:graphic xmlns:a="http://schemas.openxmlformats.org/drawingml/2006/main">
                  <a:graphicData uri="http://schemas.microsoft.com/office/word/2010/wordprocessingShape">
                    <wps:wsp>
                      <wps:cNvSpPr/>
                      <wps:spPr>
                        <a:xfrm>
                          <a:off x="0" y="0"/>
                          <a:ext cx="5134986" cy="2523665"/>
                        </a:xfrm>
                        <a:custGeom>
                          <a:avLst/>
                          <a:gdLst>
                            <a:gd name="connsiteX0" fmla="*/ 0 w 8121650"/>
                            <a:gd name="connsiteY0" fmla="*/ 0 h 2604770"/>
                            <a:gd name="connsiteX1" fmla="*/ 8121650 w 8121650"/>
                            <a:gd name="connsiteY1" fmla="*/ 0 h 2604770"/>
                            <a:gd name="connsiteX2" fmla="*/ 8121650 w 8121650"/>
                            <a:gd name="connsiteY2" fmla="*/ 2604770 h 2604770"/>
                            <a:gd name="connsiteX3" fmla="*/ 0 w 8121650"/>
                            <a:gd name="connsiteY3" fmla="*/ 2604770 h 2604770"/>
                            <a:gd name="connsiteX4" fmla="*/ 0 w 8121650"/>
                            <a:gd name="connsiteY4" fmla="*/ 0 h 2604770"/>
                            <a:gd name="connsiteX0" fmla="*/ 0 w 8121650"/>
                            <a:gd name="connsiteY0" fmla="*/ 0 h 2604770"/>
                            <a:gd name="connsiteX1" fmla="*/ 8121650 w 8121650"/>
                            <a:gd name="connsiteY1" fmla="*/ 0 h 2604770"/>
                            <a:gd name="connsiteX2" fmla="*/ 8121650 w 8121650"/>
                            <a:gd name="connsiteY2" fmla="*/ 2604770 h 2604770"/>
                            <a:gd name="connsiteX3" fmla="*/ 1883121 w 8121650"/>
                            <a:gd name="connsiteY3" fmla="*/ 2604770 h 2604770"/>
                            <a:gd name="connsiteX4" fmla="*/ 0 w 8121650"/>
                            <a:gd name="connsiteY4" fmla="*/ 0 h 2604770"/>
                            <a:gd name="connsiteX0" fmla="*/ 0 w 6365278"/>
                            <a:gd name="connsiteY0" fmla="*/ 76986 h 2604770"/>
                            <a:gd name="connsiteX1" fmla="*/ 6365278 w 6365278"/>
                            <a:gd name="connsiteY1" fmla="*/ 0 h 2604770"/>
                            <a:gd name="connsiteX2" fmla="*/ 6365278 w 6365278"/>
                            <a:gd name="connsiteY2" fmla="*/ 2604770 h 2604770"/>
                            <a:gd name="connsiteX3" fmla="*/ 126749 w 6365278"/>
                            <a:gd name="connsiteY3" fmla="*/ 2604770 h 2604770"/>
                            <a:gd name="connsiteX4" fmla="*/ 0 w 6365278"/>
                            <a:gd name="connsiteY4" fmla="*/ 76986 h 2604770"/>
                            <a:gd name="connsiteX0" fmla="*/ 0 w 6365278"/>
                            <a:gd name="connsiteY0" fmla="*/ 0 h 2527784"/>
                            <a:gd name="connsiteX1" fmla="*/ 5767745 w 6365278"/>
                            <a:gd name="connsiteY1" fmla="*/ 0 h 2527784"/>
                            <a:gd name="connsiteX2" fmla="*/ 6365278 w 6365278"/>
                            <a:gd name="connsiteY2" fmla="*/ 2527784 h 2527784"/>
                            <a:gd name="connsiteX3" fmla="*/ 126749 w 6365278"/>
                            <a:gd name="connsiteY3" fmla="*/ 2527784 h 2527784"/>
                            <a:gd name="connsiteX4" fmla="*/ 0 w 6365278"/>
                            <a:gd name="connsiteY4" fmla="*/ 0 h 2527784"/>
                            <a:gd name="connsiteX0" fmla="*/ 0 w 5767745"/>
                            <a:gd name="connsiteY0" fmla="*/ 0 h 2527784"/>
                            <a:gd name="connsiteX1" fmla="*/ 5767745 w 5767745"/>
                            <a:gd name="connsiteY1" fmla="*/ 0 h 2527784"/>
                            <a:gd name="connsiteX2" fmla="*/ 5677211 w 5767745"/>
                            <a:gd name="connsiteY2" fmla="*/ 2401043 h 2527784"/>
                            <a:gd name="connsiteX3" fmla="*/ 126749 w 5767745"/>
                            <a:gd name="connsiteY3" fmla="*/ 2527784 h 2527784"/>
                            <a:gd name="connsiteX4" fmla="*/ 0 w 5767745"/>
                            <a:gd name="connsiteY4" fmla="*/ 0 h 2527784"/>
                            <a:gd name="connsiteX0" fmla="*/ 0 w 5677211"/>
                            <a:gd name="connsiteY0" fmla="*/ 0 h 2527784"/>
                            <a:gd name="connsiteX1" fmla="*/ 5250417 w 5677211"/>
                            <a:gd name="connsiteY1" fmla="*/ 4558 h 2527784"/>
                            <a:gd name="connsiteX2" fmla="*/ 5677211 w 5677211"/>
                            <a:gd name="connsiteY2" fmla="*/ 2401043 h 2527784"/>
                            <a:gd name="connsiteX3" fmla="*/ 126749 w 5677211"/>
                            <a:gd name="connsiteY3" fmla="*/ 2527784 h 2527784"/>
                            <a:gd name="connsiteX4" fmla="*/ 0 w 5677211"/>
                            <a:gd name="connsiteY4" fmla="*/ 0 h 2527784"/>
                            <a:gd name="connsiteX0" fmla="*/ 0 w 5261559"/>
                            <a:gd name="connsiteY0" fmla="*/ 0 h 2527784"/>
                            <a:gd name="connsiteX1" fmla="*/ 5250417 w 5261559"/>
                            <a:gd name="connsiteY1" fmla="*/ 4558 h 2527784"/>
                            <a:gd name="connsiteX2" fmla="*/ 5261559 w 5261559"/>
                            <a:gd name="connsiteY2" fmla="*/ 2382938 h 2527784"/>
                            <a:gd name="connsiteX3" fmla="*/ 126749 w 5261559"/>
                            <a:gd name="connsiteY3" fmla="*/ 2527784 h 2527784"/>
                            <a:gd name="connsiteX4" fmla="*/ 0 w 5261559"/>
                            <a:gd name="connsiteY4" fmla="*/ 0 h 2527784"/>
                            <a:gd name="connsiteX0" fmla="*/ 307813 w 5134810"/>
                            <a:gd name="connsiteY0" fmla="*/ 140289 h 2523226"/>
                            <a:gd name="connsiteX1" fmla="*/ 5123668 w 5134810"/>
                            <a:gd name="connsiteY1" fmla="*/ 0 h 2523226"/>
                            <a:gd name="connsiteX2" fmla="*/ 5134810 w 5134810"/>
                            <a:gd name="connsiteY2" fmla="*/ 2378380 h 2523226"/>
                            <a:gd name="connsiteX3" fmla="*/ 0 w 5134810"/>
                            <a:gd name="connsiteY3" fmla="*/ 2523226 h 2523226"/>
                            <a:gd name="connsiteX4" fmla="*/ 307813 w 5134810"/>
                            <a:gd name="connsiteY4" fmla="*/ 140289 h 252322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134810" h="2523226">
                              <a:moveTo>
                                <a:pt x="307813" y="140289"/>
                              </a:moveTo>
                              <a:lnTo>
                                <a:pt x="5123668" y="0"/>
                              </a:lnTo>
                              <a:lnTo>
                                <a:pt x="5134810" y="2378380"/>
                              </a:lnTo>
                              <a:lnTo>
                                <a:pt x="0" y="2523226"/>
                              </a:lnTo>
                              <a:lnTo>
                                <a:pt x="307813" y="140289"/>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07E2" w:rsidRDefault="002007E2" w:rsidP="002007E2">
                            <w:pPr>
                              <w:jc w:val="center"/>
                            </w:pPr>
                            <w:r>
                              <w:rPr>
                                <w:noProof/>
                              </w:rPr>
                              <w:drawing>
                                <wp:inline distT="0" distB="0" distL="0" distR="0" wp14:anchorId="4E911DE4" wp14:editId="30349071">
                                  <wp:extent cx="5033645" cy="2341591"/>
                                  <wp:effectExtent l="0" t="0" r="14605" b="1905"/>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C8F65" id="Rectangle 49" o:spid="_x0000_s1036" style="position:absolute;margin-left:109.25pt;margin-top:614.55pt;width:404.35pt;height:198.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34810,2523226"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" adj="-11796480,,5400" path="m307813,140289l5123668,r11142,2378380l,2523226,307813,140289xe" fillcolor="white [3212]" stroked="f" strokeweight="1pt">
                <v:stroke joinstyle="miter"/>
                <v:formulas/>
                <v:path arrowok="t" o:connecttype="custom" o:connectlocs="307824,140313;5123844,0;5134986,2378794;0,2523665;307824,140313" o:connectangles="0,0,0,0,0" textboxrect="0,0,5134810,2523226"/>
                <v:textbox>
                  <w:txbxContent>
                    <w:p w:rsidR="002007E2" w:rsidRDefault="002007E2" w:rsidP="002007E2">
                      <w:pPr>
                        <w:jc w:val="center"/>
                      </w:pPr>
                      <w:r>
                        <w:rPr>
                          <w:noProof/>
                        </w:rPr>
                        <w:drawing>
                          <wp:inline distT="0" distB="0" distL="0" distR="0" wp14:anchorId="4E911DE4" wp14:editId="30349071">
                            <wp:extent cx="5033645" cy="2341591"/>
                            <wp:effectExtent l="0" t="0" r="14605" b="1905"/>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txbxContent>
                </v:textbox>
              </v:shape>
            </w:pict>
          </mc:Fallback>
        </mc:AlternateContent>
      </w:r>
      <w:r w:rsidR="006933AA">
        <w:rPr>
          <w:noProof/>
        </w:rPr>
        <mc:AlternateContent>
          <mc:Choice Requires="wps">
            <w:drawing>
              <wp:anchor distT="0" distB="0" distL="114300" distR="114300" simplePos="0" relativeHeight="251689984" behindDoc="0" locked="0" layoutInCell="1" allowOverlap="1" wp14:anchorId="66A7CB4F" wp14:editId="4E2F8F88">
                <wp:simplePos x="0" y="0"/>
                <wp:positionH relativeFrom="column">
                  <wp:posOffset>1047307</wp:posOffset>
                </wp:positionH>
                <wp:positionV relativeFrom="paragraph">
                  <wp:posOffset>1684433</wp:posOffset>
                </wp:positionV>
                <wp:extent cx="5552351" cy="3359889"/>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552351" cy="3359889"/>
                        </a:xfrm>
                        <a:prstGeom prst="rect">
                          <a:avLst/>
                        </a:prstGeom>
                        <a:solidFill>
                          <a:schemeClr val="lt1"/>
                        </a:solidFill>
                        <a:ln w="6350">
                          <a:noFill/>
                        </a:ln>
                      </wps:spPr>
                      <wps:txbx>
                        <w:txbxContent>
                          <w:p w:rsidR="006933AA" w:rsidRPr="006933AA" w:rsidRDefault="006933AA" w:rsidP="006933AA">
                            <w:pPr>
                              <w:numPr>
                                <w:ilvl w:val="0"/>
                                <w:numId w:val="2"/>
                              </w:numPr>
                              <w:spacing w:before="100" w:beforeAutospacing="1" w:after="100" w:afterAutospacing="1" w:line="240" w:lineRule="auto"/>
                              <w:jc w:val="both"/>
                              <w:rPr>
                                <w:rFonts w:ascii="Times New Roman" w:eastAsia="Times New Roman" w:hAnsi="Times New Roman" w:cs="Times New Roman"/>
                                <w:sz w:val="36"/>
                                <w:szCs w:val="24"/>
                              </w:rPr>
                            </w:pPr>
                            <w:r w:rsidRPr="002007E2">
                              <w:rPr>
                                <w:rFonts w:ascii="Times New Roman" w:eastAsia="Times New Roman" w:hAnsi="Times New Roman" w:cs="Times New Roman"/>
                                <w:b/>
                                <w:bCs/>
                                <w:sz w:val="36"/>
                                <w:szCs w:val="24"/>
                              </w:rPr>
                              <w:t>Prediction</w:t>
                            </w:r>
                            <w:r w:rsidR="002007E2" w:rsidRPr="002007E2">
                              <w:rPr>
                                <w:rFonts w:ascii="Times New Roman" w:eastAsia="Times New Roman" w:hAnsi="Times New Roman" w:cs="Times New Roman"/>
                                <w:b/>
                                <w:bCs/>
                                <w:sz w:val="36"/>
                                <w:szCs w:val="24"/>
                              </w:rPr>
                              <w:t xml:space="preserve"> </w:t>
                            </w:r>
                            <w:r w:rsidRPr="002007E2">
                              <w:rPr>
                                <w:rFonts w:ascii="Times New Roman" w:eastAsia="Times New Roman" w:hAnsi="Times New Roman" w:cs="Times New Roman"/>
                                <w:b/>
                                <w:bCs/>
                                <w:sz w:val="36"/>
                                <w:szCs w:val="24"/>
                              </w:rPr>
                              <w:t>Accuracy:</w:t>
                            </w:r>
                            <w:r w:rsidR="002007E2" w:rsidRPr="002007E2">
                              <w:rPr>
                                <w:rFonts w:ascii="Times New Roman" w:eastAsia="Times New Roman" w:hAnsi="Times New Roman" w:cs="Times New Roman"/>
                                <w:b/>
                                <w:bCs/>
                                <w:sz w:val="36"/>
                                <w:szCs w:val="24"/>
                              </w:rPr>
                              <w:t xml:space="preserve"> </w:t>
                            </w:r>
                            <w:r w:rsidRPr="006933AA">
                              <w:rPr>
                                <w:rFonts w:ascii="Times New Roman" w:eastAsia="Times New Roman" w:hAnsi="Times New Roman" w:cs="Times New Roman"/>
                                <w:sz w:val="36"/>
                                <w:szCs w:val="24"/>
                              </w:rPr>
                              <w:t>Temperature, humidity, and wind speed are key predictors of disaster severity, with wind speed showing up to 75% correlation with storm impacts and high temperatures intensifying heatwaves and wildfires.</w:t>
                            </w:r>
                          </w:p>
                          <w:p w:rsidR="006933AA" w:rsidRPr="006933AA" w:rsidRDefault="006933AA" w:rsidP="006933AA">
                            <w:pPr>
                              <w:numPr>
                                <w:ilvl w:val="0"/>
                                <w:numId w:val="2"/>
                              </w:numPr>
                              <w:spacing w:before="100" w:beforeAutospacing="1" w:after="100" w:afterAutospacing="1" w:line="240" w:lineRule="auto"/>
                              <w:jc w:val="both"/>
                              <w:rPr>
                                <w:rFonts w:ascii="Times New Roman" w:eastAsia="Times New Roman" w:hAnsi="Times New Roman" w:cs="Times New Roman"/>
                                <w:sz w:val="36"/>
                                <w:szCs w:val="24"/>
                              </w:rPr>
                            </w:pPr>
                            <w:r w:rsidRPr="002007E2">
                              <w:rPr>
                                <w:rFonts w:ascii="Times New Roman" w:eastAsia="Times New Roman" w:hAnsi="Times New Roman" w:cs="Times New Roman"/>
                                <w:b/>
                                <w:bCs/>
                                <w:sz w:val="36"/>
                                <w:szCs w:val="24"/>
                              </w:rPr>
                              <w:t>Influential Factors for Action:</w:t>
                            </w:r>
                            <w:r w:rsidRPr="006933AA">
                              <w:rPr>
                                <w:rFonts w:ascii="Times New Roman" w:eastAsia="Times New Roman" w:hAnsi="Times New Roman" w:cs="Times New Roman"/>
                                <w:sz w:val="36"/>
                                <w:szCs w:val="24"/>
                              </w:rPr>
                              <w:br/>
                              <w:t>Immediate action depends on disaster severity, regional vulnerabilities (e.g., flood-prone areas), and infrastructure resilience, alongside extreme weather conditions and preparedness levels.</w:t>
                            </w:r>
                          </w:p>
                          <w:p w:rsidR="006933AA" w:rsidRDefault="006933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7CB4F" id="Text Box 44" o:spid="_x0000_s1037" type="#_x0000_t202" style="position:absolute;margin-left:82.45pt;margin-top:132.65pt;width:437.2pt;height:264.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" fillcolor="white [3201]" stroked="f" strokeweight=".5pt">
                <v:textbox>
                  <w:txbxContent>
                    <w:p w:rsidR="006933AA" w:rsidRPr="006933AA" w:rsidRDefault="006933AA" w:rsidP="006933AA">
                      <w:pPr>
                        <w:numPr>
                          <w:ilvl w:val="0"/>
                          <w:numId w:val="2"/>
                        </w:numPr>
                        <w:spacing w:before="100" w:beforeAutospacing="1" w:after="100" w:afterAutospacing="1" w:line="240" w:lineRule="auto"/>
                        <w:jc w:val="both"/>
                        <w:rPr>
                          <w:rFonts w:ascii="Times New Roman" w:eastAsia="Times New Roman" w:hAnsi="Times New Roman" w:cs="Times New Roman"/>
                          <w:sz w:val="36"/>
                          <w:szCs w:val="24"/>
                        </w:rPr>
                      </w:pPr>
                      <w:r w:rsidRPr="002007E2">
                        <w:rPr>
                          <w:rFonts w:ascii="Times New Roman" w:eastAsia="Times New Roman" w:hAnsi="Times New Roman" w:cs="Times New Roman"/>
                          <w:b/>
                          <w:bCs/>
                          <w:sz w:val="36"/>
                          <w:szCs w:val="24"/>
                        </w:rPr>
                        <w:t>Prediction</w:t>
                      </w:r>
                      <w:r w:rsidR="002007E2" w:rsidRPr="002007E2">
                        <w:rPr>
                          <w:rFonts w:ascii="Times New Roman" w:eastAsia="Times New Roman" w:hAnsi="Times New Roman" w:cs="Times New Roman"/>
                          <w:b/>
                          <w:bCs/>
                          <w:sz w:val="36"/>
                          <w:szCs w:val="24"/>
                        </w:rPr>
                        <w:t xml:space="preserve"> </w:t>
                      </w:r>
                      <w:r w:rsidRPr="002007E2">
                        <w:rPr>
                          <w:rFonts w:ascii="Times New Roman" w:eastAsia="Times New Roman" w:hAnsi="Times New Roman" w:cs="Times New Roman"/>
                          <w:b/>
                          <w:bCs/>
                          <w:sz w:val="36"/>
                          <w:szCs w:val="24"/>
                        </w:rPr>
                        <w:t>Accuracy:</w:t>
                      </w:r>
                      <w:r w:rsidR="002007E2" w:rsidRPr="002007E2">
                        <w:rPr>
                          <w:rFonts w:ascii="Times New Roman" w:eastAsia="Times New Roman" w:hAnsi="Times New Roman" w:cs="Times New Roman"/>
                          <w:b/>
                          <w:bCs/>
                          <w:sz w:val="36"/>
                          <w:szCs w:val="24"/>
                        </w:rPr>
                        <w:t xml:space="preserve"> </w:t>
                      </w:r>
                      <w:r w:rsidRPr="006933AA">
                        <w:rPr>
                          <w:rFonts w:ascii="Times New Roman" w:eastAsia="Times New Roman" w:hAnsi="Times New Roman" w:cs="Times New Roman"/>
                          <w:sz w:val="36"/>
                          <w:szCs w:val="24"/>
                        </w:rPr>
                        <w:t>Temperature, humidity, and wind speed are key predictors of disaster severity, with wind speed showing up to 75% correlation with storm impacts and high temperatures intensifying heatwaves and wildfires.</w:t>
                      </w:r>
                    </w:p>
                    <w:p w:rsidR="006933AA" w:rsidRPr="006933AA" w:rsidRDefault="006933AA" w:rsidP="006933AA">
                      <w:pPr>
                        <w:numPr>
                          <w:ilvl w:val="0"/>
                          <w:numId w:val="2"/>
                        </w:numPr>
                        <w:spacing w:before="100" w:beforeAutospacing="1" w:after="100" w:afterAutospacing="1" w:line="240" w:lineRule="auto"/>
                        <w:jc w:val="both"/>
                        <w:rPr>
                          <w:rFonts w:ascii="Times New Roman" w:eastAsia="Times New Roman" w:hAnsi="Times New Roman" w:cs="Times New Roman"/>
                          <w:sz w:val="36"/>
                          <w:szCs w:val="24"/>
                        </w:rPr>
                      </w:pPr>
                      <w:r w:rsidRPr="002007E2">
                        <w:rPr>
                          <w:rFonts w:ascii="Times New Roman" w:eastAsia="Times New Roman" w:hAnsi="Times New Roman" w:cs="Times New Roman"/>
                          <w:b/>
                          <w:bCs/>
                          <w:sz w:val="36"/>
                          <w:szCs w:val="24"/>
                        </w:rPr>
                        <w:t>Influential Factors for Action:</w:t>
                      </w:r>
                      <w:r w:rsidRPr="006933AA">
                        <w:rPr>
                          <w:rFonts w:ascii="Times New Roman" w:eastAsia="Times New Roman" w:hAnsi="Times New Roman" w:cs="Times New Roman"/>
                          <w:sz w:val="36"/>
                          <w:szCs w:val="24"/>
                        </w:rPr>
                        <w:br/>
                        <w:t>Immediate action depends on disaster severity, regional vulnerabilities (e.g., flood-prone areas), and infrastructure resilience, alongside extreme weather conditions and preparedness levels.</w:t>
                      </w:r>
                    </w:p>
                    <w:p w:rsidR="006933AA" w:rsidRDefault="006933AA"/>
                  </w:txbxContent>
                </v:textbox>
              </v:shape>
            </w:pict>
          </mc:Fallback>
        </mc:AlternateContent>
      </w:r>
      <w:r w:rsidR="005F0C87">
        <w:rPr>
          <w:noProof/>
        </w:rPr>
        <mc:AlternateContent>
          <mc:Choice Requires="wps">
            <w:drawing>
              <wp:anchor distT="0" distB="0" distL="114300" distR="114300" simplePos="0" relativeHeight="251680768" behindDoc="0" locked="0" layoutInCell="1" allowOverlap="1" wp14:anchorId="11A23B96" wp14:editId="17D4A18B">
                <wp:simplePos x="0" y="0"/>
                <wp:positionH relativeFrom="column">
                  <wp:posOffset>-5021317</wp:posOffset>
                </wp:positionH>
                <wp:positionV relativeFrom="paragraph">
                  <wp:posOffset>3915804</wp:posOffset>
                </wp:positionV>
                <wp:extent cx="5344359" cy="6587775"/>
                <wp:effectExtent l="0" t="0" r="27940" b="22860"/>
                <wp:wrapNone/>
                <wp:docPr id="28" name="Rectangle 28"/>
                <wp:cNvGraphicFramePr/>
                <a:graphic xmlns:a="http://schemas.openxmlformats.org/drawingml/2006/main">
                  <a:graphicData uri="http://schemas.microsoft.com/office/word/2010/wordprocessingShape">
                    <wps:wsp>
                      <wps:cNvSpPr/>
                      <wps:spPr>
                        <a:xfrm>
                          <a:off x="0" y="0"/>
                          <a:ext cx="5344359" cy="65877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B2AC1" id="Rectangle 28" o:spid="_x0000_s1026" style="position:absolute;margin-left:-395.4pt;margin-top:308.35pt;width:420.8pt;height:518.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" fillcolor="white [3212]" strokecolor="#1f4d78 [1604]" strokeweight="1pt"/>
            </w:pict>
          </mc:Fallback>
        </mc:AlternateContent>
      </w:r>
      <w:r w:rsidR="005F0C87" w:rsidRPr="009A4C05">
        <w:rPr>
          <w:sz w:val="144"/>
          <w:szCs w:val="144"/>
        </w:rPr>
        <w:drawing>
          <wp:anchor distT="0" distB="0" distL="114300" distR="114300" simplePos="0" relativeHeight="251685888" behindDoc="1" locked="0" layoutInCell="1" allowOverlap="1" wp14:anchorId="5345FFE0" wp14:editId="3F761EEC">
            <wp:simplePos x="0" y="0"/>
            <wp:positionH relativeFrom="column">
              <wp:posOffset>-4769485</wp:posOffset>
            </wp:positionH>
            <wp:positionV relativeFrom="page">
              <wp:posOffset>15777780</wp:posOffset>
            </wp:positionV>
            <wp:extent cx="4714240" cy="2650490"/>
            <wp:effectExtent l="0" t="0" r="0" b="0"/>
            <wp:wrapTight wrapText="bothSides">
              <wp:wrapPolygon edited="0">
                <wp:start x="0" y="0"/>
                <wp:lineTo x="0" y="21424"/>
                <wp:lineTo x="21472" y="21424"/>
                <wp:lineTo x="2147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714240" cy="2650490"/>
                    </a:xfrm>
                    <a:prstGeom prst="rect">
                      <a:avLst/>
                    </a:prstGeom>
                  </pic:spPr>
                </pic:pic>
              </a:graphicData>
            </a:graphic>
            <wp14:sizeRelH relativeFrom="page">
              <wp14:pctWidth>0</wp14:pctWidth>
            </wp14:sizeRelH>
            <wp14:sizeRelV relativeFrom="page">
              <wp14:pctHeight>0</wp14:pctHeight>
            </wp14:sizeRelV>
          </wp:anchor>
        </w:drawing>
      </w:r>
      <w:r w:rsidR="005F0C87">
        <w:rPr>
          <w:noProof/>
        </w:rPr>
        <mc:AlternateContent>
          <mc:Choice Requires="wps">
            <w:drawing>
              <wp:anchor distT="0" distB="0" distL="114300" distR="114300" simplePos="0" relativeHeight="251682816" behindDoc="0" locked="0" layoutInCell="1" allowOverlap="1" wp14:anchorId="318D28D0" wp14:editId="0F638EAE">
                <wp:simplePos x="0" y="0"/>
                <wp:positionH relativeFrom="column">
                  <wp:posOffset>-4753303</wp:posOffset>
                </wp:positionH>
                <wp:positionV relativeFrom="paragraph">
                  <wp:posOffset>4108800</wp:posOffset>
                </wp:positionV>
                <wp:extent cx="4694555" cy="3906039"/>
                <wp:effectExtent l="0" t="0" r="0" b="0"/>
                <wp:wrapNone/>
                <wp:docPr id="30" name="Text Box 30"/>
                <wp:cNvGraphicFramePr/>
                <a:graphic xmlns:a="http://schemas.openxmlformats.org/drawingml/2006/main">
                  <a:graphicData uri="http://schemas.microsoft.com/office/word/2010/wordprocessingShape">
                    <wps:wsp>
                      <wps:cNvSpPr txBox="1"/>
                      <wps:spPr>
                        <a:xfrm>
                          <a:off x="0" y="0"/>
                          <a:ext cx="4694555" cy="3906039"/>
                        </a:xfrm>
                        <a:prstGeom prst="rect">
                          <a:avLst/>
                        </a:prstGeom>
                        <a:solidFill>
                          <a:schemeClr val="lt1"/>
                        </a:solidFill>
                        <a:ln w="6350">
                          <a:noFill/>
                        </a:ln>
                      </wps:spPr>
                      <wps:txbx>
                        <w:txbxContent>
                          <w:p w:rsidR="00DA63BE" w:rsidRPr="00BF3367" w:rsidRDefault="00DA63BE" w:rsidP="00DA63BE">
                            <w:pPr>
                              <w:spacing w:before="100" w:beforeAutospacing="1" w:after="100" w:afterAutospacing="1" w:line="240" w:lineRule="auto"/>
                              <w:jc w:val="both"/>
                              <w:rPr>
                                <w:rFonts w:ascii="Times New Roman" w:eastAsia="Times New Roman" w:hAnsi="Times New Roman" w:cs="Times New Roman"/>
                                <w:b/>
                                <w:color w:val="404040" w:themeColor="text1" w:themeTint="BF"/>
                                <w:sz w:val="48"/>
                                <w:szCs w:val="48"/>
                              </w:rPr>
                            </w:pPr>
                            <w:r w:rsidRPr="00BF3367">
                              <w:rPr>
                                <w:rFonts w:ascii="Times New Roman" w:eastAsia="Times New Roman" w:hAnsi="Times New Roman" w:cs="Times New Roman"/>
                                <w:b/>
                                <w:color w:val="404040" w:themeColor="text1" w:themeTint="BF"/>
                                <w:sz w:val="48"/>
                                <w:szCs w:val="48"/>
                              </w:rPr>
                              <w:t>The aim of this study is twofold:</w:t>
                            </w:r>
                          </w:p>
                          <w:p w:rsidR="00DA63BE" w:rsidRPr="00BF3367" w:rsidRDefault="00DA63BE" w:rsidP="00DA63BE">
                            <w:pPr>
                              <w:numPr>
                                <w:ilvl w:val="0"/>
                                <w:numId w:val="1"/>
                              </w:numPr>
                              <w:spacing w:before="100" w:beforeAutospacing="1" w:after="100" w:afterAutospacing="1" w:line="240" w:lineRule="auto"/>
                              <w:jc w:val="both"/>
                              <w:rPr>
                                <w:rFonts w:ascii="Times New Roman" w:eastAsia="Times New Roman" w:hAnsi="Times New Roman" w:cs="Times New Roman"/>
                                <w:b/>
                                <w:color w:val="404040" w:themeColor="text1" w:themeTint="BF"/>
                                <w:sz w:val="48"/>
                                <w:szCs w:val="48"/>
                              </w:rPr>
                            </w:pPr>
                            <w:r>
                              <w:rPr>
                                <w:rFonts w:ascii="Times New Roman" w:eastAsia="Times New Roman" w:hAnsi="Times New Roman" w:cs="Times New Roman"/>
                                <w:b/>
                                <w:color w:val="404040" w:themeColor="text1" w:themeTint="BF"/>
                                <w:sz w:val="48"/>
                                <w:szCs w:val="48"/>
                              </w:rPr>
                              <w:t xml:space="preserve"> </w:t>
                            </w:r>
                            <w:r w:rsidRPr="00BF3367">
                              <w:rPr>
                                <w:rFonts w:ascii="Times New Roman" w:eastAsia="Times New Roman" w:hAnsi="Times New Roman" w:cs="Times New Roman"/>
                                <w:b/>
                                <w:color w:val="404040" w:themeColor="text1" w:themeTint="BF"/>
                                <w:sz w:val="48"/>
                                <w:szCs w:val="48"/>
                              </w:rPr>
                              <w:t>To examine how accurately temperature, humidity, and wind speed can predict the severity of disasters.</w:t>
                            </w:r>
                          </w:p>
                          <w:p w:rsidR="00DA63BE" w:rsidRPr="00BF3367" w:rsidRDefault="00DA63BE" w:rsidP="00DA63BE">
                            <w:pPr>
                              <w:numPr>
                                <w:ilvl w:val="0"/>
                                <w:numId w:val="1"/>
                              </w:numPr>
                              <w:spacing w:before="100" w:beforeAutospacing="1" w:after="100" w:afterAutospacing="1" w:line="240" w:lineRule="auto"/>
                              <w:jc w:val="both"/>
                              <w:rPr>
                                <w:rFonts w:ascii="Times New Roman" w:eastAsia="Times New Roman" w:hAnsi="Times New Roman" w:cs="Times New Roman"/>
                                <w:color w:val="404040" w:themeColor="text1" w:themeTint="BF"/>
                                <w:sz w:val="40"/>
                                <w:szCs w:val="24"/>
                              </w:rPr>
                            </w:pPr>
                            <w:r w:rsidRPr="00BF3367">
                              <w:rPr>
                                <w:rFonts w:ascii="Times New Roman" w:eastAsia="Times New Roman" w:hAnsi="Times New Roman" w:cs="Times New Roman"/>
                                <w:b/>
                                <w:color w:val="404040" w:themeColor="text1" w:themeTint="BF"/>
                                <w:sz w:val="48"/>
                                <w:szCs w:val="48"/>
                              </w:rPr>
                              <w:t>To identify the most influential factors that determine whether immediate action is required during such disasters</w:t>
                            </w:r>
                            <w:r w:rsidRPr="00BF3367">
                              <w:rPr>
                                <w:rFonts w:ascii="Times New Roman" w:eastAsia="Times New Roman" w:hAnsi="Times New Roman" w:cs="Times New Roman"/>
                                <w:color w:val="404040" w:themeColor="text1" w:themeTint="BF"/>
                                <w:sz w:val="40"/>
                                <w:szCs w:val="24"/>
                              </w:rPr>
                              <w:t>.</w:t>
                            </w:r>
                          </w:p>
                          <w:p w:rsidR="00DA63BE" w:rsidRDefault="00DA63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D28D0" id="Text Box 30" o:spid="_x0000_s1038" type="#_x0000_t202" style="position:absolute;margin-left:-374.3pt;margin-top:323.55pt;width:369.65pt;height:307.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" fillcolor="white [3201]" stroked="f" strokeweight=".5pt">
                <v:textbox>
                  <w:txbxContent>
                    <w:p w:rsidR="00DA63BE" w:rsidRPr="00BF3367" w:rsidRDefault="00DA63BE" w:rsidP="00DA63BE">
                      <w:pPr>
                        <w:spacing w:before="100" w:beforeAutospacing="1" w:after="100" w:afterAutospacing="1" w:line="240" w:lineRule="auto"/>
                        <w:jc w:val="both"/>
                        <w:rPr>
                          <w:rFonts w:ascii="Times New Roman" w:eastAsia="Times New Roman" w:hAnsi="Times New Roman" w:cs="Times New Roman"/>
                          <w:b/>
                          <w:color w:val="404040" w:themeColor="text1" w:themeTint="BF"/>
                          <w:sz w:val="48"/>
                          <w:szCs w:val="48"/>
                        </w:rPr>
                      </w:pPr>
                      <w:r w:rsidRPr="00BF3367">
                        <w:rPr>
                          <w:rFonts w:ascii="Times New Roman" w:eastAsia="Times New Roman" w:hAnsi="Times New Roman" w:cs="Times New Roman"/>
                          <w:b/>
                          <w:color w:val="404040" w:themeColor="text1" w:themeTint="BF"/>
                          <w:sz w:val="48"/>
                          <w:szCs w:val="48"/>
                        </w:rPr>
                        <w:t>The aim of this study is twofold:</w:t>
                      </w:r>
                    </w:p>
                    <w:p w:rsidR="00DA63BE" w:rsidRPr="00BF3367" w:rsidRDefault="00DA63BE" w:rsidP="00DA63BE">
                      <w:pPr>
                        <w:numPr>
                          <w:ilvl w:val="0"/>
                          <w:numId w:val="1"/>
                        </w:numPr>
                        <w:spacing w:before="100" w:beforeAutospacing="1" w:after="100" w:afterAutospacing="1" w:line="240" w:lineRule="auto"/>
                        <w:jc w:val="both"/>
                        <w:rPr>
                          <w:rFonts w:ascii="Times New Roman" w:eastAsia="Times New Roman" w:hAnsi="Times New Roman" w:cs="Times New Roman"/>
                          <w:b/>
                          <w:color w:val="404040" w:themeColor="text1" w:themeTint="BF"/>
                          <w:sz w:val="48"/>
                          <w:szCs w:val="48"/>
                        </w:rPr>
                      </w:pPr>
                      <w:r>
                        <w:rPr>
                          <w:rFonts w:ascii="Times New Roman" w:eastAsia="Times New Roman" w:hAnsi="Times New Roman" w:cs="Times New Roman"/>
                          <w:b/>
                          <w:color w:val="404040" w:themeColor="text1" w:themeTint="BF"/>
                          <w:sz w:val="48"/>
                          <w:szCs w:val="48"/>
                        </w:rPr>
                        <w:t xml:space="preserve"> </w:t>
                      </w:r>
                      <w:r w:rsidRPr="00BF3367">
                        <w:rPr>
                          <w:rFonts w:ascii="Times New Roman" w:eastAsia="Times New Roman" w:hAnsi="Times New Roman" w:cs="Times New Roman"/>
                          <w:b/>
                          <w:color w:val="404040" w:themeColor="text1" w:themeTint="BF"/>
                          <w:sz w:val="48"/>
                          <w:szCs w:val="48"/>
                        </w:rPr>
                        <w:t>To examine how accurately temperature, humidity, and wind speed can predict the severity of disasters.</w:t>
                      </w:r>
                    </w:p>
                    <w:p w:rsidR="00DA63BE" w:rsidRPr="00BF3367" w:rsidRDefault="00DA63BE" w:rsidP="00DA63BE">
                      <w:pPr>
                        <w:numPr>
                          <w:ilvl w:val="0"/>
                          <w:numId w:val="1"/>
                        </w:numPr>
                        <w:spacing w:before="100" w:beforeAutospacing="1" w:after="100" w:afterAutospacing="1" w:line="240" w:lineRule="auto"/>
                        <w:jc w:val="both"/>
                        <w:rPr>
                          <w:rFonts w:ascii="Times New Roman" w:eastAsia="Times New Roman" w:hAnsi="Times New Roman" w:cs="Times New Roman"/>
                          <w:color w:val="404040" w:themeColor="text1" w:themeTint="BF"/>
                          <w:sz w:val="40"/>
                          <w:szCs w:val="24"/>
                        </w:rPr>
                      </w:pPr>
                      <w:r w:rsidRPr="00BF3367">
                        <w:rPr>
                          <w:rFonts w:ascii="Times New Roman" w:eastAsia="Times New Roman" w:hAnsi="Times New Roman" w:cs="Times New Roman"/>
                          <w:b/>
                          <w:color w:val="404040" w:themeColor="text1" w:themeTint="BF"/>
                          <w:sz w:val="48"/>
                          <w:szCs w:val="48"/>
                        </w:rPr>
                        <w:t>To identify the most influential factors that determine whether immediate action is required during such disasters</w:t>
                      </w:r>
                      <w:r w:rsidRPr="00BF3367">
                        <w:rPr>
                          <w:rFonts w:ascii="Times New Roman" w:eastAsia="Times New Roman" w:hAnsi="Times New Roman" w:cs="Times New Roman"/>
                          <w:color w:val="404040" w:themeColor="text1" w:themeTint="BF"/>
                          <w:sz w:val="40"/>
                          <w:szCs w:val="24"/>
                        </w:rPr>
                        <w:t>.</w:t>
                      </w:r>
                    </w:p>
                    <w:p w:rsidR="00DA63BE" w:rsidRDefault="00DA63BE"/>
                  </w:txbxContent>
                </v:textbox>
              </v:shape>
            </w:pict>
          </mc:Fallback>
        </mc:AlternateContent>
      </w:r>
      <w:r w:rsidR="005F0C87">
        <w:rPr>
          <w:noProof/>
        </w:rPr>
        <mc:AlternateContent>
          <mc:Choice Requires="wps">
            <w:drawing>
              <wp:anchor distT="0" distB="0" distL="114300" distR="114300" simplePos="0" relativeHeight="251681792" behindDoc="0" locked="0" layoutInCell="1" allowOverlap="1" wp14:anchorId="796557E3" wp14:editId="3FE9A5E3">
                <wp:simplePos x="0" y="0"/>
                <wp:positionH relativeFrom="column">
                  <wp:posOffset>-4185745</wp:posOffset>
                </wp:positionH>
                <wp:positionV relativeFrom="paragraph">
                  <wp:posOffset>3190590</wp:posOffset>
                </wp:positionV>
                <wp:extent cx="3692525" cy="918516"/>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692525" cy="918516"/>
                        </a:xfrm>
                        <a:prstGeom prst="rect">
                          <a:avLst/>
                        </a:prstGeom>
                        <a:noFill/>
                        <a:ln w="6350">
                          <a:noFill/>
                        </a:ln>
                      </wps:spPr>
                      <wps:txbx>
                        <w:txbxContent>
                          <w:p w:rsidR="00A47968" w:rsidRPr="00185412" w:rsidRDefault="00185412">
                            <w:pPr>
                              <w:rPr>
                                <w:b/>
                                <w:sz w:val="72"/>
                              </w:rPr>
                            </w:pPr>
                            <w:r w:rsidRPr="00185412">
                              <w:rPr>
                                <w:b/>
                                <w:sz w:val="72"/>
                              </w:rPr>
                              <w:t>Aim of the Study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557E3" id="Text Box 29" o:spid="_x0000_s1039" type="#_x0000_t202" style="position:absolute;margin-left:-329.6pt;margin-top:251.25pt;width:290.75pt;height:72.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" filled="f" stroked="f" strokeweight=".5pt">
                <v:textbox>
                  <w:txbxContent>
                    <w:p w:rsidR="00A47968" w:rsidRPr="00185412" w:rsidRDefault="00185412">
                      <w:pPr>
                        <w:rPr>
                          <w:b/>
                          <w:sz w:val="72"/>
                        </w:rPr>
                      </w:pPr>
                      <w:r w:rsidRPr="00185412">
                        <w:rPr>
                          <w:b/>
                          <w:sz w:val="72"/>
                        </w:rPr>
                        <w:t>Aim of the Study</w:t>
                      </w:r>
                    </w:p>
                  </w:txbxContent>
                </v:textbox>
              </v:shape>
            </w:pict>
          </mc:Fallback>
        </mc:AlternateContent>
      </w:r>
      <w:r w:rsidR="00AC4249">
        <w:br w:type="page"/>
      </w:r>
    </w:p>
    <w:p w:rsidR="00AC4249" w:rsidRDefault="00AC4249">
      <w:pPr>
        <w:rPr>
          <w:sz w:val="144"/>
          <w:szCs w:val="144"/>
        </w:rPr>
      </w:pPr>
    </w:p>
    <w:p w:rsidR="00AC4249" w:rsidRDefault="00AC4249">
      <w:pPr>
        <w:rPr>
          <w:sz w:val="144"/>
          <w:szCs w:val="144"/>
        </w:rPr>
      </w:pPr>
    </w:p>
    <w:p w:rsidR="00AC4249" w:rsidRDefault="00AC4249">
      <w:pPr>
        <w:rPr>
          <w:sz w:val="144"/>
          <w:szCs w:val="144"/>
        </w:rPr>
      </w:pPr>
    </w:p>
    <w:sectPr w:rsidR="00AC4249" w:rsidSect="006372C8">
      <w:pgSz w:w="31680" w:h="31680"/>
      <w:pgMar w:top="1440" w:right="9720" w:bottom="15840" w:left="9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3C21D2"/>
    <w:multiLevelType w:val="multilevel"/>
    <w:tmpl w:val="7B2A9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4766A46"/>
    <w:multiLevelType w:val="multilevel"/>
    <w:tmpl w:val="A1EEB6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ADF5D00"/>
    <w:multiLevelType w:val="multilevel"/>
    <w:tmpl w:val="24C61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92313D9"/>
    <w:multiLevelType w:val="multilevel"/>
    <w:tmpl w:val="4BCC4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3"/>
  </w:num>
  <w:num w:numId="3">
    <w:abstractNumId w:val="1"/>
  </w:num>
  <w:num w:numId="4">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p">
    <w15:presenceInfo w15:providerId="Windows Live" w15:userId="1076e12f5bf197b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2C8"/>
    <w:rsid w:val="00042FB6"/>
    <w:rsid w:val="001668A1"/>
    <w:rsid w:val="00185412"/>
    <w:rsid w:val="002007E2"/>
    <w:rsid w:val="00424E27"/>
    <w:rsid w:val="005C1667"/>
    <w:rsid w:val="005F0C87"/>
    <w:rsid w:val="006372C8"/>
    <w:rsid w:val="006933AA"/>
    <w:rsid w:val="00787366"/>
    <w:rsid w:val="009A4C05"/>
    <w:rsid w:val="009A7640"/>
    <w:rsid w:val="00A47968"/>
    <w:rsid w:val="00AC4249"/>
    <w:rsid w:val="00BC3103"/>
    <w:rsid w:val="00C847AB"/>
    <w:rsid w:val="00DA63BE"/>
    <w:rsid w:val="00E30C83"/>
    <w:rsid w:val="00EA3615"/>
    <w:rsid w:val="00FD134A"/>
    <w:rsid w:val="00FE2F5A"/>
    <w:rsid w:val="00FE77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9E8C5"/>
  <w15:chartTrackingRefBased/>
  <w15:docId w15:val="{E821EC7A-FC83-47D4-8BD4-D37E23835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Revision">
    <w:name w:val="Revision"/>
    <w:hidden/>
    <w:uiPriority w:val="99"/>
    <w:semiHidden/>
    <w:rsid w:val="001668A1"/>
    <w:pPr>
      <w:spacing w:after="0" w:line="240" w:lineRule="auto"/>
    </w:pPr>
  </w:style>
  <w:style w:type="paragraph" w:styleId="BalloonText">
    <w:name w:val="Balloon Text"/>
    <w:basedOn w:val="Normal"/>
    <w:link w:val="BalloonTextChar"/>
    <w:uiPriority w:val="99"/>
    <w:semiHidden/>
    <w:unhideWhenUsed/>
    <w:rsid w:val="00424E2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4E27"/>
    <w:rPr>
      <w:rFonts w:ascii="Segoe UI" w:hAnsi="Segoe UI" w:cs="Segoe UI"/>
      <w:sz w:val="18"/>
      <w:szCs w:val="18"/>
    </w:rPr>
  </w:style>
  <w:style w:type="character" w:styleId="Strong">
    <w:name w:val="Strong"/>
    <w:basedOn w:val="DefaultParagraphFont"/>
    <w:uiPriority w:val="22"/>
    <w:qFormat/>
    <w:rsid w:val="00BC3103"/>
    <w:rPr>
      <w:b/>
      <w:bCs/>
    </w:rPr>
  </w:style>
  <w:style w:type="paragraph" w:styleId="NormalWeb">
    <w:name w:val="Normal (Web)"/>
    <w:basedOn w:val="Normal"/>
    <w:uiPriority w:val="99"/>
    <w:semiHidden/>
    <w:unhideWhenUsed/>
    <w:rsid w:val="005F0C8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8395572">
      <w:bodyDiv w:val="1"/>
      <w:marLeft w:val="0"/>
      <w:marRight w:val="0"/>
      <w:marTop w:val="0"/>
      <w:marBottom w:val="0"/>
      <w:divBdr>
        <w:top w:val="none" w:sz="0" w:space="0" w:color="auto"/>
        <w:left w:val="none" w:sz="0" w:space="0" w:color="auto"/>
        <w:bottom w:val="none" w:sz="0" w:space="0" w:color="auto"/>
        <w:right w:val="none" w:sz="0" w:space="0" w:color="auto"/>
      </w:divBdr>
    </w:div>
    <w:div w:id="1132135302">
      <w:bodyDiv w:val="1"/>
      <w:marLeft w:val="0"/>
      <w:marRight w:val="0"/>
      <w:marTop w:val="0"/>
      <w:marBottom w:val="0"/>
      <w:divBdr>
        <w:top w:val="none" w:sz="0" w:space="0" w:color="auto"/>
        <w:left w:val="none" w:sz="0" w:space="0" w:color="auto"/>
        <w:bottom w:val="none" w:sz="0" w:space="0" w:color="auto"/>
        <w:right w:val="none" w:sz="0" w:space="0" w:color="auto"/>
      </w:divBdr>
      <w:divsChild>
        <w:div w:id="295069291">
          <w:marLeft w:val="0"/>
          <w:marRight w:val="0"/>
          <w:marTop w:val="0"/>
          <w:marBottom w:val="0"/>
          <w:divBdr>
            <w:top w:val="none" w:sz="0" w:space="0" w:color="auto"/>
            <w:left w:val="none" w:sz="0" w:space="0" w:color="auto"/>
            <w:bottom w:val="none" w:sz="0" w:space="0" w:color="auto"/>
            <w:right w:val="none" w:sz="0" w:space="0" w:color="auto"/>
          </w:divBdr>
          <w:divsChild>
            <w:div w:id="1045057192">
              <w:marLeft w:val="0"/>
              <w:marRight w:val="0"/>
              <w:marTop w:val="0"/>
              <w:marBottom w:val="0"/>
              <w:divBdr>
                <w:top w:val="none" w:sz="0" w:space="0" w:color="auto"/>
                <w:left w:val="none" w:sz="0" w:space="0" w:color="auto"/>
                <w:bottom w:val="none" w:sz="0" w:space="0" w:color="auto"/>
                <w:right w:val="none" w:sz="0" w:space="0" w:color="auto"/>
              </w:divBdr>
              <w:divsChild>
                <w:div w:id="1500198494">
                  <w:marLeft w:val="0"/>
                  <w:marRight w:val="0"/>
                  <w:marTop w:val="0"/>
                  <w:marBottom w:val="0"/>
                  <w:divBdr>
                    <w:top w:val="none" w:sz="0" w:space="0" w:color="auto"/>
                    <w:left w:val="none" w:sz="0" w:space="0" w:color="auto"/>
                    <w:bottom w:val="none" w:sz="0" w:space="0" w:color="auto"/>
                    <w:right w:val="none" w:sz="0" w:space="0" w:color="auto"/>
                  </w:divBdr>
                  <w:divsChild>
                    <w:div w:id="91089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2.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chart" Target="charts/chart1.xml"/><Relationship Id="rId12" Type="http://schemas.microsoft.com/office/2011/relationships/people" Target="peop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ownloads\home%2026%201%2025%20disaster%20data%20se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[home 26 1 25 disaster data set.xlsx]Ans 1!PivotTable1</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Sum of Temperature vs Humidity vs Speed </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pivotFmt>
      <c:pivotFmt>
        <c:idx val="4"/>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pivotFmt>
      <c:pivotFmt>
        <c:idx val="5"/>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pivotFmt>
      <c:pivotFmt>
        <c:idx val="6"/>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pivotFmt>
      <c:pivotFmt>
        <c:idx val="7"/>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pivotFmt>
      <c:pivotFmt>
        <c:idx val="8"/>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marker>
          <c:symbol val="none"/>
        </c:marker>
      </c:pivotFmt>
    </c:pivotFmts>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'Ans 1'!$B$3</c:f>
              <c:strCache>
                <c:ptCount val="1"/>
                <c:pt idx="0">
                  <c:v>Sum of temperature</c:v>
                </c:pt>
              </c:strCache>
            </c:strRef>
          </c:tx>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cat>
            <c:strRef>
              <c:f>'Ans 1'!$A$4:$A$7</c:f>
              <c:strCache>
                <c:ptCount val="3"/>
                <c:pt idx="0">
                  <c:v>High</c:v>
                </c:pt>
                <c:pt idx="1">
                  <c:v>Low</c:v>
                </c:pt>
                <c:pt idx="2">
                  <c:v>Medium</c:v>
                </c:pt>
              </c:strCache>
            </c:strRef>
          </c:cat>
          <c:val>
            <c:numRef>
              <c:f>'Ans 1'!$B$4:$B$7</c:f>
              <c:numCache>
                <c:formatCode>General</c:formatCode>
                <c:ptCount val="3"/>
                <c:pt idx="0">
                  <c:v>153593.3444404396</c:v>
                </c:pt>
                <c:pt idx="1">
                  <c:v>922523.2995947228</c:v>
                </c:pt>
                <c:pt idx="2">
                  <c:v>460869.29496579868</c:v>
                </c:pt>
              </c:numCache>
            </c:numRef>
          </c:val>
          <c:extLst>
            <c:ext xmlns:c16="http://schemas.microsoft.com/office/drawing/2014/chart" uri="{C3380CC4-5D6E-409C-BE32-E72D297353CC}">
              <c16:uniqueId val="{00000000-24A9-47CE-A7B6-E16A909B7A56}"/>
            </c:ext>
          </c:extLst>
        </c:ser>
        <c:ser>
          <c:idx val="1"/>
          <c:order val="1"/>
          <c:tx>
            <c:strRef>
              <c:f>'Ans 1'!$C$3</c:f>
              <c:strCache>
                <c:ptCount val="1"/>
                <c:pt idx="0">
                  <c:v>Sum of humidity</c:v>
                </c:pt>
              </c:strCache>
            </c:strRef>
          </c:tx>
          <c:spPr>
            <a:solidFill>
              <a:schemeClr val="accent2">
                <a:alpha val="85000"/>
              </a:schemeClr>
            </a:solidFill>
            <a:ln w="9525" cap="flat" cmpd="sng" algn="ctr">
              <a:solidFill>
                <a:schemeClr val="accent2">
                  <a:lumMod val="75000"/>
                </a:schemeClr>
              </a:solidFill>
              <a:round/>
            </a:ln>
            <a:effectLst/>
            <a:sp3d contourW="9525">
              <a:contourClr>
                <a:schemeClr val="accent2">
                  <a:lumMod val="75000"/>
                </a:schemeClr>
              </a:contourClr>
            </a:sp3d>
          </c:spPr>
          <c:invertIfNegative val="0"/>
          <c:cat>
            <c:strRef>
              <c:f>'Ans 1'!$A$4:$A$7</c:f>
              <c:strCache>
                <c:ptCount val="3"/>
                <c:pt idx="0">
                  <c:v>High</c:v>
                </c:pt>
                <c:pt idx="1">
                  <c:v>Low</c:v>
                </c:pt>
                <c:pt idx="2">
                  <c:v>Medium</c:v>
                </c:pt>
              </c:strCache>
            </c:strRef>
          </c:cat>
          <c:val>
            <c:numRef>
              <c:f>'Ans 1'!$C$4:$C$7</c:f>
              <c:numCache>
                <c:formatCode>General</c:formatCode>
                <c:ptCount val="3"/>
                <c:pt idx="0">
                  <c:v>383580</c:v>
                </c:pt>
                <c:pt idx="1">
                  <c:v>2299410</c:v>
                </c:pt>
                <c:pt idx="2">
                  <c:v>1152340</c:v>
                </c:pt>
              </c:numCache>
            </c:numRef>
          </c:val>
          <c:extLst>
            <c:ext xmlns:c16="http://schemas.microsoft.com/office/drawing/2014/chart" uri="{C3380CC4-5D6E-409C-BE32-E72D297353CC}">
              <c16:uniqueId val="{00000001-24A9-47CE-A7B6-E16A909B7A56}"/>
            </c:ext>
          </c:extLst>
        </c:ser>
        <c:ser>
          <c:idx val="2"/>
          <c:order val="2"/>
          <c:tx>
            <c:strRef>
              <c:f>'Ans 1'!$D$3</c:f>
              <c:strCache>
                <c:ptCount val="1"/>
                <c:pt idx="0">
                  <c:v>Sum of wind_speed</c:v>
                </c:pt>
              </c:strCache>
            </c:strRef>
          </c:tx>
          <c:spPr>
            <a:solidFill>
              <a:schemeClr val="accent3">
                <a:alpha val="85000"/>
              </a:schemeClr>
            </a:solidFill>
            <a:ln w="9525" cap="flat" cmpd="sng" algn="ctr">
              <a:solidFill>
                <a:schemeClr val="accent3">
                  <a:lumMod val="75000"/>
                </a:schemeClr>
              </a:solidFill>
              <a:round/>
            </a:ln>
            <a:effectLst/>
            <a:sp3d contourW="9525">
              <a:contourClr>
                <a:schemeClr val="accent3">
                  <a:lumMod val="75000"/>
                </a:schemeClr>
              </a:contourClr>
            </a:sp3d>
          </c:spPr>
          <c:invertIfNegative val="0"/>
          <c:cat>
            <c:strRef>
              <c:f>'Ans 1'!$A$4:$A$7</c:f>
              <c:strCache>
                <c:ptCount val="3"/>
                <c:pt idx="0">
                  <c:v>High</c:v>
                </c:pt>
                <c:pt idx="1">
                  <c:v>Low</c:v>
                </c:pt>
                <c:pt idx="2">
                  <c:v>Medium</c:v>
                </c:pt>
              </c:strCache>
            </c:strRef>
          </c:cat>
          <c:val>
            <c:numRef>
              <c:f>'Ans 1'!$D$4:$D$7</c:f>
              <c:numCache>
                <c:formatCode>General</c:formatCode>
                <c:ptCount val="3"/>
                <c:pt idx="0">
                  <c:v>68715</c:v>
                </c:pt>
                <c:pt idx="1">
                  <c:v>408935</c:v>
                </c:pt>
                <c:pt idx="2">
                  <c:v>209145</c:v>
                </c:pt>
              </c:numCache>
            </c:numRef>
          </c:val>
          <c:extLst>
            <c:ext xmlns:c16="http://schemas.microsoft.com/office/drawing/2014/chart" uri="{C3380CC4-5D6E-409C-BE32-E72D297353CC}">
              <c16:uniqueId val="{00000002-24A9-47CE-A7B6-E16A909B7A56}"/>
            </c:ext>
          </c:extLst>
        </c:ser>
        <c:dLbls>
          <c:showLegendKey val="0"/>
          <c:showVal val="0"/>
          <c:showCatName val="0"/>
          <c:showSerName val="0"/>
          <c:showPercent val="0"/>
          <c:showBubbleSize val="0"/>
        </c:dLbls>
        <c:gapWidth val="65"/>
        <c:shape val="box"/>
        <c:axId val="891752911"/>
        <c:axId val="891753871"/>
        <c:axId val="0"/>
      </c:bar3DChart>
      <c:catAx>
        <c:axId val="891752911"/>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n-US"/>
          </a:p>
        </c:txPr>
        <c:crossAx val="891753871"/>
        <c:crosses val="autoZero"/>
        <c:auto val="1"/>
        <c:lblAlgn val="ctr"/>
        <c:lblOffset val="100"/>
        <c:noMultiLvlLbl val="0"/>
      </c:catAx>
      <c:valAx>
        <c:axId val="891753871"/>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crossAx val="891752911"/>
        <c:crosses val="autoZero"/>
        <c:crossBetween val="between"/>
      </c:valAx>
      <c:dTable>
        <c:showHorzBorder val="1"/>
        <c:showVertBorder val="1"/>
        <c:showOutline val="1"/>
        <c:showKeys val="1"/>
        <c:spPr>
          <a:noFill/>
          <a:ln w="9525">
            <a:solidFill>
              <a:schemeClr val="dk1">
                <a:lumMod val="35000"/>
                <a:lumOff val="65000"/>
              </a:schemeClr>
            </a:solidFill>
          </a:ln>
          <a:effectLst/>
        </c:spPr>
        <c:txPr>
          <a:bodyPr rot="0" spcFirstLastPara="1" vertOverflow="ellipsis" vert="horz" wrap="square" anchor="ctr" anchorCtr="1"/>
          <a:lstStyle/>
          <a:p>
            <a:pPr rtl="0">
              <a:defRPr sz="900" b="0" i="0" u="none" strike="noStrike" kern="1200" baseline="0">
                <a:solidFill>
                  <a:schemeClr val="dk1">
                    <a:lumMod val="75000"/>
                    <a:lumOff val="25000"/>
                  </a:schemeClr>
                </a:solidFill>
                <a:latin typeface="+mn-lt"/>
                <a:ea typeface="+mn-ea"/>
                <a:cs typeface="+mn-cs"/>
              </a:defRPr>
            </a:pPr>
            <a:endParaRPr lang="en-US"/>
          </a:p>
        </c:txPr>
      </c:dTable>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[home 26 1 25 disaster data set.xlsx]Ans 2.2!PivotTable2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none" strike="noStrike" baseline="0"/>
              <a:t>Infrastructure Impact</a:t>
            </a:r>
            <a:endParaRPr lang="en-US"/>
          </a:p>
        </c:rich>
      </c:tx>
      <c:layout>
        <c:manualLayout>
          <c:xMode val="edge"/>
          <c:yMode val="edge"/>
          <c:x val="0.2666388888888888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s>
    <c:plotArea>
      <c:layout/>
      <c:barChart>
        <c:barDir val="col"/>
        <c:grouping val="clustered"/>
        <c:varyColors val="0"/>
        <c:ser>
          <c:idx val="0"/>
          <c:order val="0"/>
          <c:tx>
            <c:strRef>
              <c:f>'Ans 2.2'!$B$3:$B$5</c:f>
              <c:strCache>
                <c:ptCount val="1"/>
                <c:pt idx="0">
                  <c:v>No - Sum of people_detected</c:v>
                </c:pt>
              </c:strCache>
            </c:strRef>
          </c:tx>
          <c:spPr>
            <a:solidFill>
              <a:schemeClr val="accent1"/>
            </a:solidFill>
            <a:ln>
              <a:noFill/>
            </a:ln>
            <a:effectLst/>
          </c:spPr>
          <c:invertIfNegative val="0"/>
          <c:cat>
            <c:strRef>
              <c:f>'Ans 2.2'!$A$6:$A$9</c:f>
              <c:strCache>
                <c:ptCount val="3"/>
                <c:pt idx="0">
                  <c:v>Damaged</c:v>
                </c:pt>
                <c:pt idx="1">
                  <c:v>Intact</c:v>
                </c:pt>
                <c:pt idx="2">
                  <c:v>Severely Damaged</c:v>
                </c:pt>
              </c:strCache>
            </c:strRef>
          </c:cat>
          <c:val>
            <c:numRef>
              <c:f>'Ans 2.2'!$B$6:$B$9</c:f>
              <c:numCache>
                <c:formatCode>General</c:formatCode>
                <c:ptCount val="3"/>
                <c:pt idx="0">
                  <c:v>22413</c:v>
                </c:pt>
                <c:pt idx="1">
                  <c:v>43784</c:v>
                </c:pt>
                <c:pt idx="2">
                  <c:v>7103</c:v>
                </c:pt>
              </c:numCache>
            </c:numRef>
          </c:val>
          <c:extLst>
            <c:ext xmlns:c16="http://schemas.microsoft.com/office/drawing/2014/chart" uri="{C3380CC4-5D6E-409C-BE32-E72D297353CC}">
              <c16:uniqueId val="{00000000-7984-4667-83F2-0677F7E5D72B}"/>
            </c:ext>
          </c:extLst>
        </c:ser>
        <c:ser>
          <c:idx val="1"/>
          <c:order val="1"/>
          <c:tx>
            <c:strRef>
              <c:f>'Ans 2.2'!$C$3:$C$5</c:f>
              <c:strCache>
                <c:ptCount val="1"/>
                <c:pt idx="0">
                  <c:v>No - Sum of hazardous_material_detected</c:v>
                </c:pt>
              </c:strCache>
            </c:strRef>
          </c:tx>
          <c:spPr>
            <a:solidFill>
              <a:schemeClr val="accent2"/>
            </a:solidFill>
            <a:ln>
              <a:noFill/>
            </a:ln>
            <a:effectLst/>
          </c:spPr>
          <c:invertIfNegative val="0"/>
          <c:cat>
            <c:strRef>
              <c:f>'Ans 2.2'!$A$6:$A$9</c:f>
              <c:strCache>
                <c:ptCount val="3"/>
                <c:pt idx="0">
                  <c:v>Damaged</c:v>
                </c:pt>
                <c:pt idx="1">
                  <c:v>Intact</c:v>
                </c:pt>
                <c:pt idx="2">
                  <c:v>Severely Damaged</c:v>
                </c:pt>
              </c:strCache>
            </c:strRef>
          </c:cat>
          <c:val>
            <c:numRef>
              <c:f>'Ans 2.2'!$C$6:$C$9</c:f>
              <c:numCache>
                <c:formatCode>General</c:formatCode>
                <c:ptCount val="3"/>
                <c:pt idx="0">
                  <c:v>1134</c:v>
                </c:pt>
                <c:pt idx="1">
                  <c:v>2281</c:v>
                </c:pt>
                <c:pt idx="2">
                  <c:v>338</c:v>
                </c:pt>
              </c:numCache>
            </c:numRef>
          </c:val>
          <c:extLst>
            <c:ext xmlns:c16="http://schemas.microsoft.com/office/drawing/2014/chart" uri="{C3380CC4-5D6E-409C-BE32-E72D297353CC}">
              <c16:uniqueId val="{00000001-7984-4667-83F2-0677F7E5D72B}"/>
            </c:ext>
          </c:extLst>
        </c:ser>
        <c:ser>
          <c:idx val="2"/>
          <c:order val="2"/>
          <c:tx>
            <c:strRef>
              <c:f>'Ans 2.2'!$D$3:$D$5</c:f>
              <c:strCache>
                <c:ptCount val="1"/>
                <c:pt idx="0">
                  <c:v>Yes - Sum of people_detected</c:v>
                </c:pt>
              </c:strCache>
            </c:strRef>
          </c:tx>
          <c:spPr>
            <a:solidFill>
              <a:schemeClr val="accent3"/>
            </a:solidFill>
            <a:ln>
              <a:noFill/>
            </a:ln>
            <a:effectLst/>
          </c:spPr>
          <c:invertIfNegative val="0"/>
          <c:cat>
            <c:strRef>
              <c:f>'Ans 2.2'!$A$6:$A$9</c:f>
              <c:strCache>
                <c:ptCount val="3"/>
                <c:pt idx="0">
                  <c:v>Damaged</c:v>
                </c:pt>
                <c:pt idx="1">
                  <c:v>Intact</c:v>
                </c:pt>
                <c:pt idx="2">
                  <c:v>Severely Damaged</c:v>
                </c:pt>
              </c:strCache>
            </c:strRef>
          </c:cat>
          <c:val>
            <c:numRef>
              <c:f>'Ans 2.2'!$D$6:$D$9</c:f>
              <c:numCache>
                <c:formatCode>General</c:formatCode>
                <c:ptCount val="3"/>
                <c:pt idx="0">
                  <c:v>14658</c:v>
                </c:pt>
                <c:pt idx="1">
                  <c:v>29616</c:v>
                </c:pt>
                <c:pt idx="2">
                  <c:v>5106</c:v>
                </c:pt>
              </c:numCache>
            </c:numRef>
          </c:val>
          <c:extLst>
            <c:ext xmlns:c16="http://schemas.microsoft.com/office/drawing/2014/chart" uri="{C3380CC4-5D6E-409C-BE32-E72D297353CC}">
              <c16:uniqueId val="{00000002-7984-4667-83F2-0677F7E5D72B}"/>
            </c:ext>
          </c:extLst>
        </c:ser>
        <c:ser>
          <c:idx val="3"/>
          <c:order val="3"/>
          <c:tx>
            <c:strRef>
              <c:f>'Ans 2.2'!$E$3:$E$5</c:f>
              <c:strCache>
                <c:ptCount val="1"/>
                <c:pt idx="0">
                  <c:v>Yes - Sum of hazardous_material_detected</c:v>
                </c:pt>
              </c:strCache>
            </c:strRef>
          </c:tx>
          <c:spPr>
            <a:solidFill>
              <a:schemeClr val="accent4"/>
            </a:solidFill>
            <a:ln>
              <a:noFill/>
            </a:ln>
            <a:effectLst/>
          </c:spPr>
          <c:invertIfNegative val="0"/>
          <c:cat>
            <c:strRef>
              <c:f>'Ans 2.2'!$A$6:$A$9</c:f>
              <c:strCache>
                <c:ptCount val="3"/>
                <c:pt idx="0">
                  <c:v>Damaged</c:v>
                </c:pt>
                <c:pt idx="1">
                  <c:v>Intact</c:v>
                </c:pt>
                <c:pt idx="2">
                  <c:v>Severely Damaged</c:v>
                </c:pt>
              </c:strCache>
            </c:strRef>
          </c:cat>
          <c:val>
            <c:numRef>
              <c:f>'Ans 2.2'!$E$6:$E$9</c:f>
              <c:numCache>
                <c:formatCode>General</c:formatCode>
                <c:ptCount val="3"/>
                <c:pt idx="0">
                  <c:v>714</c:v>
                </c:pt>
                <c:pt idx="1">
                  <c:v>1523</c:v>
                </c:pt>
                <c:pt idx="2">
                  <c:v>257</c:v>
                </c:pt>
              </c:numCache>
            </c:numRef>
          </c:val>
          <c:extLst>
            <c:ext xmlns:c16="http://schemas.microsoft.com/office/drawing/2014/chart" uri="{C3380CC4-5D6E-409C-BE32-E72D297353CC}">
              <c16:uniqueId val="{00000003-7984-4667-83F2-0677F7E5D72B}"/>
            </c:ext>
          </c:extLst>
        </c:ser>
        <c:dLbls>
          <c:showLegendKey val="0"/>
          <c:showVal val="0"/>
          <c:showCatName val="0"/>
          <c:showSerName val="0"/>
          <c:showPercent val="0"/>
          <c:showBubbleSize val="0"/>
        </c:dLbls>
        <c:gapWidth val="219"/>
        <c:overlap val="-27"/>
        <c:axId val="355460440"/>
        <c:axId val="355459784"/>
      </c:barChart>
      <c:catAx>
        <c:axId val="355460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459784"/>
        <c:crosses val="autoZero"/>
        <c:auto val="1"/>
        <c:lblAlgn val="ctr"/>
        <c:lblOffset val="100"/>
        <c:noMultiLvlLbl val="0"/>
      </c:catAx>
      <c:valAx>
        <c:axId val="355459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4604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[home 26 1 25 disaster data set.xlsx]Ans 2.1!PivotTable1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Analyze Factors by Severity and Action Required</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5"/>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6"/>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7"/>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
        <c:idx val="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pivotFmt>
      <c:pivotFmt>
        <c:idx val="9"/>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pivotFmt>
      <c:pivotFmt>
        <c:idx val="10"/>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pivotFmt>
      <c:pivotFmt>
        <c:idx val="11"/>
        <c:spPr>
          <a:solidFill>
            <a:schemeClr val="accent1"/>
          </a:solidFill>
          <a:ln w="28575" cap="rnd">
            <a:solidFill>
              <a:schemeClr val="accent1"/>
            </a:solidFill>
            <a:round/>
          </a:ln>
          <a:effectLst/>
        </c:spPr>
        <c:marker>
          <c:symbol val="circle"/>
          <c:size val="5"/>
          <c:spPr>
            <a:solidFill>
              <a:schemeClr val="accent4"/>
            </a:solidFill>
            <a:ln w="9525">
              <a:solidFill>
                <a:schemeClr val="accent4"/>
              </a:solidFill>
            </a:ln>
            <a:effectLst/>
          </c:spPr>
        </c:marker>
      </c:pivotFmt>
    </c:pivotFmts>
    <c:plotArea>
      <c:layout/>
      <c:lineChart>
        <c:grouping val="stacked"/>
        <c:varyColors val="0"/>
        <c:ser>
          <c:idx val="0"/>
          <c:order val="0"/>
          <c:tx>
            <c:strRef>
              <c:f>'Ans 2.1'!$B$3:$B$5</c:f>
              <c:strCache>
                <c:ptCount val="1"/>
                <c:pt idx="0">
                  <c:v>No - Sum of water_level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'Ans 2.1'!$A$6:$A$9</c:f>
              <c:strCache>
                <c:ptCount val="3"/>
                <c:pt idx="0">
                  <c:v>High</c:v>
                </c:pt>
                <c:pt idx="1">
                  <c:v>Low</c:v>
                </c:pt>
                <c:pt idx="2">
                  <c:v>Medium</c:v>
                </c:pt>
              </c:strCache>
            </c:strRef>
          </c:cat>
          <c:val>
            <c:numRef>
              <c:f>'Ans 2.1'!$B$6:$B$9</c:f>
              <c:numCache>
                <c:formatCode>General</c:formatCode>
                <c:ptCount val="3"/>
                <c:pt idx="0">
                  <c:v>3342</c:v>
                </c:pt>
                <c:pt idx="1">
                  <c:v>19840</c:v>
                </c:pt>
                <c:pt idx="2">
                  <c:v>10066</c:v>
                </c:pt>
              </c:numCache>
            </c:numRef>
          </c:val>
          <c:smooth val="0"/>
          <c:extLst>
            <c:ext xmlns:c16="http://schemas.microsoft.com/office/drawing/2014/chart" uri="{C3380CC4-5D6E-409C-BE32-E72D297353CC}">
              <c16:uniqueId val="{00000000-8539-4569-BAAE-7267DBEB87FE}"/>
            </c:ext>
          </c:extLst>
        </c:ser>
        <c:ser>
          <c:idx val="1"/>
          <c:order val="1"/>
          <c:tx>
            <c:strRef>
              <c:f>'Ans 2.1'!$C$3:$C$5</c:f>
              <c:strCache>
                <c:ptCount val="1"/>
                <c:pt idx="0">
                  <c:v>No - Count of building_damage_level</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'Ans 2.1'!$A$6:$A$9</c:f>
              <c:strCache>
                <c:ptCount val="3"/>
                <c:pt idx="0">
                  <c:v>High</c:v>
                </c:pt>
                <c:pt idx="1">
                  <c:v>Low</c:v>
                </c:pt>
                <c:pt idx="2">
                  <c:v>Medium</c:v>
                </c:pt>
              </c:strCache>
            </c:strRef>
          </c:cat>
          <c:val>
            <c:numRef>
              <c:f>'Ans 2.1'!$C$6:$C$9</c:f>
              <c:numCache>
                <c:formatCode>General</c:formatCode>
                <c:ptCount val="3"/>
                <c:pt idx="0">
                  <c:v>3690</c:v>
                </c:pt>
                <c:pt idx="1">
                  <c:v>22058</c:v>
                </c:pt>
                <c:pt idx="2">
                  <c:v>10985</c:v>
                </c:pt>
              </c:numCache>
            </c:numRef>
          </c:val>
          <c:smooth val="0"/>
          <c:extLst>
            <c:ext xmlns:c16="http://schemas.microsoft.com/office/drawing/2014/chart" uri="{C3380CC4-5D6E-409C-BE32-E72D297353CC}">
              <c16:uniqueId val="{00000001-8539-4569-BAAE-7267DBEB87FE}"/>
            </c:ext>
          </c:extLst>
        </c:ser>
        <c:ser>
          <c:idx val="2"/>
          <c:order val="2"/>
          <c:tx>
            <c:strRef>
              <c:f>'Ans 2.1'!$D$3:$D$5</c:f>
              <c:strCache>
                <c:ptCount val="1"/>
                <c:pt idx="0">
                  <c:v>Yes - Sum of water_level</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'Ans 2.1'!$A$6:$A$9</c:f>
              <c:strCache>
                <c:ptCount val="3"/>
                <c:pt idx="0">
                  <c:v>High</c:v>
                </c:pt>
                <c:pt idx="1">
                  <c:v>Low</c:v>
                </c:pt>
                <c:pt idx="2">
                  <c:v>Medium</c:v>
                </c:pt>
              </c:strCache>
            </c:strRef>
          </c:cat>
          <c:val>
            <c:numRef>
              <c:f>'Ans 2.1'!$D$6:$D$9</c:f>
              <c:numCache>
                <c:formatCode>General</c:formatCode>
                <c:ptCount val="3"/>
                <c:pt idx="0">
                  <c:v>2259</c:v>
                </c:pt>
                <c:pt idx="1">
                  <c:v>13322</c:v>
                </c:pt>
                <c:pt idx="2">
                  <c:v>6853</c:v>
                </c:pt>
              </c:numCache>
            </c:numRef>
          </c:val>
          <c:smooth val="0"/>
          <c:extLst>
            <c:ext xmlns:c16="http://schemas.microsoft.com/office/drawing/2014/chart" uri="{C3380CC4-5D6E-409C-BE32-E72D297353CC}">
              <c16:uniqueId val="{00000002-8539-4569-BAAE-7267DBEB87FE}"/>
            </c:ext>
          </c:extLst>
        </c:ser>
        <c:ser>
          <c:idx val="3"/>
          <c:order val="3"/>
          <c:tx>
            <c:strRef>
              <c:f>'Ans 2.1'!$E$3:$E$5</c:f>
              <c:strCache>
                <c:ptCount val="1"/>
                <c:pt idx="0">
                  <c:v>Yes - Count of building_damage_level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'Ans 2.1'!$A$6:$A$9</c:f>
              <c:strCache>
                <c:ptCount val="3"/>
                <c:pt idx="0">
                  <c:v>High</c:v>
                </c:pt>
                <c:pt idx="1">
                  <c:v>Low</c:v>
                </c:pt>
                <c:pt idx="2">
                  <c:v>Medium</c:v>
                </c:pt>
              </c:strCache>
            </c:strRef>
          </c:cat>
          <c:val>
            <c:numRef>
              <c:f>'Ans 2.1'!$E$6:$E$9</c:f>
              <c:numCache>
                <c:formatCode>General</c:formatCode>
                <c:ptCount val="3"/>
                <c:pt idx="0">
                  <c:v>2439</c:v>
                </c:pt>
                <c:pt idx="1">
                  <c:v>14770</c:v>
                </c:pt>
                <c:pt idx="2">
                  <c:v>7426</c:v>
                </c:pt>
              </c:numCache>
            </c:numRef>
          </c:val>
          <c:smooth val="0"/>
          <c:extLst>
            <c:ext xmlns:c16="http://schemas.microsoft.com/office/drawing/2014/chart" uri="{C3380CC4-5D6E-409C-BE32-E72D297353CC}">
              <c16:uniqueId val="{00000003-8539-4569-BAAE-7267DBEB87FE}"/>
            </c:ext>
          </c:extLst>
        </c:ser>
        <c:dLbls>
          <c:showLegendKey val="0"/>
          <c:showVal val="0"/>
          <c:showCatName val="0"/>
          <c:showSerName val="0"/>
          <c:showPercent val="0"/>
          <c:showBubbleSize val="0"/>
        </c:dLbls>
        <c:marker val="1"/>
        <c:smooth val="0"/>
        <c:axId val="480496656"/>
        <c:axId val="480494032"/>
      </c:lineChart>
      <c:catAx>
        <c:axId val="480496656"/>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0494032"/>
        <c:crosses val="autoZero"/>
        <c:auto val="1"/>
        <c:lblAlgn val="ctr"/>
        <c:lblOffset val="100"/>
        <c:noMultiLvlLbl val="0"/>
      </c:catAx>
      <c:valAx>
        <c:axId val="480494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049665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dk1"/>
    </cs:fontRef>
    <cs:spPr>
      <a:solidFill>
        <a:schemeClr val="phClr">
          <a:alpha val="85000"/>
        </a:schemeClr>
      </a:solidFill>
      <a:ln w="9525" cap="flat" cmpd="sng" algn="ctr">
        <a:solidFill>
          <a:schemeClr val="phClr">
            <a:lumMod val="75000"/>
          </a:schemeClr>
        </a:solidFill>
        <a:round/>
      </a:ln>
    </cs:spPr>
  </cs:dataPoint>
  <cs:dataPoint3D>
    <cs:lnRef idx="0">
      <cs:styleClr val="auto"/>
    </cs:lnRef>
    <cs:fillRef idx="0">
      <cs:styleClr val="auto"/>
    </cs:fillRef>
    <cs:effectRef idx="0">
      <cs:styleClr val="auto"/>
    </cs:effectRef>
    <cs:fontRef idx="minor">
      <a:schemeClr val="dk1"/>
    </cs:fontRef>
    <cs:spPr>
      <a:solidFill>
        <a:schemeClr val="phClr">
          <a:alpha val="85000"/>
        </a:schemeClr>
      </a:solidFill>
      <a:ln w="9525" cap="flat" cmpd="sng" algn="ctr">
        <a:solidFill>
          <a:schemeClr val="phClr">
            <a:lumMod val="75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spPr>
      <a:solidFill>
        <a:schemeClr val="lt1">
          <a:lumMod val="95000"/>
        </a:schemeClr>
      </a:solidFill>
      <a:sp3d/>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Sheets">
    <a:dk1>
      <a:srgbClr val="000000"/>
    </a:dk1>
    <a:lt1>
      <a:srgbClr val="FFFFFF"/>
    </a:lt1>
    <a:dk2>
      <a:srgbClr val="000000"/>
    </a:dk2>
    <a:lt2>
      <a:srgbClr val="FFFFFF"/>
    </a:lt2>
    <a:accent1>
      <a:srgbClr val="4285F4"/>
    </a:accent1>
    <a:accent2>
      <a:srgbClr val="EA4335"/>
    </a:accent2>
    <a:accent3>
      <a:srgbClr val="FBBC04"/>
    </a:accent3>
    <a:accent4>
      <a:srgbClr val="34A853"/>
    </a:accent4>
    <a:accent5>
      <a:srgbClr val="FF6D01"/>
    </a:accent5>
    <a:accent6>
      <a:srgbClr val="46BDC6"/>
    </a:accent6>
    <a:hlink>
      <a:srgbClr val="1155CC"/>
    </a:hlink>
    <a:folHlink>
      <a:srgbClr val="1155CC"/>
    </a:folHlink>
  </a:clrScheme>
  <a:fontScheme name="Sheets">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7503A-9F24-46B8-8963-33D8F8C95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Pages>
  <Words>5</Words>
  <Characters>31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cp:lastPrinted>2025-01-28T08:16:00Z</cp:lastPrinted>
  <dcterms:created xsi:type="dcterms:W3CDTF">2025-01-28T08:56:00Z</dcterms:created>
  <dcterms:modified xsi:type="dcterms:W3CDTF">2025-01-28T08:56:00Z</dcterms:modified>
</cp:coreProperties>
</file>